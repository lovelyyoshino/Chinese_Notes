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8"/>
        <w:tblW w:w="84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42"/>
        <w:gridCol w:w="42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5" w:hRule="atLeast"/>
        </w:trPr>
        <w:tc>
          <w:tcPr>
            <w:tcW w:w="4242" w:type="dxa"/>
          </w:tcPr>
          <w:p>
            <w:pPr>
              <w:keepNext w:val="0"/>
              <w:keepLines w:val="0"/>
              <w:widowControl/>
              <w:suppressLineNumbers w:val="0"/>
              <w:spacing w:before="0" w:beforeAutospacing="0" w:after="160" w:afterAutospacing="0" w:line="360" w:lineRule="auto"/>
              <w:ind w:left="0" w:right="0"/>
              <w:jc w:val="left"/>
              <w:rPr>
                <w:rFonts w:hint="eastAsia" w:ascii="Times New Roman" w:hAnsi="Times New Roman"/>
                <w:sz w:val="32"/>
                <w:szCs w:val="32"/>
              </w:rPr>
            </w:pPr>
          </w:p>
        </w:tc>
        <w:tc>
          <w:tcPr>
            <w:tcW w:w="4252" w:type="dxa"/>
          </w:tcPr>
          <w:p>
            <w:pPr>
              <w:keepNext w:val="0"/>
              <w:keepLines w:val="0"/>
              <w:widowControl/>
              <w:suppressLineNumbers w:val="0"/>
              <w:wordWrap w:val="0"/>
              <w:spacing w:before="0" w:beforeAutospacing="0" w:after="160" w:afterAutospacing="0" w:line="360" w:lineRule="auto"/>
              <w:ind w:left="0" w:right="0"/>
              <w:jc w:val="right"/>
              <w:rPr>
                <w:rFonts w:hint="eastAsia" w:ascii="Times New Roman" w:hAnsi="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84" w:hRule="atLeast"/>
        </w:trPr>
        <w:tc>
          <w:tcPr>
            <w:tcW w:w="8494" w:type="dxa"/>
            <w:gridSpan w:val="2"/>
            <w:vAlign w:val="center"/>
          </w:tcPr>
          <w:p>
            <w:pPr>
              <w:keepNext w:val="0"/>
              <w:keepLines w:val="0"/>
              <w:widowControl/>
              <w:suppressLineNumbers w:val="0"/>
              <w:spacing w:before="0" w:beforeAutospacing="0" w:after="160" w:afterAutospacing="0" w:line="360" w:lineRule="auto"/>
              <w:ind w:left="0" w:right="0"/>
              <w:jc w:val="center"/>
              <w:rPr>
                <w:rFonts w:hint="eastAsia" w:ascii="Times New Roman" w:hAnsi="Times New Roman"/>
                <w:sz w:val="72"/>
                <w:szCs w:val="72"/>
              </w:rPr>
            </w:pPr>
            <w:r>
              <w:rPr>
                <w:rFonts w:hint="default" w:ascii="Times New Roman" w:hAnsi="Times New Roman"/>
                <w:sz w:val="72"/>
                <w:szCs w:val="72"/>
                <w:woUserID w:val="1"/>
              </w:rPr>
              <w:t>青龙全尺寸通用人形机器人</w:t>
            </w:r>
            <w:r>
              <w:rPr>
                <w:rFonts w:hint="eastAsia" w:ascii="Times New Roman" w:hAnsi="Times New Roman"/>
                <w:sz w:val="72"/>
                <w:szCs w:val="72"/>
              </w:rPr>
              <w:t>硬件开源内容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36" w:hRule="atLeast"/>
        </w:trPr>
        <w:tc>
          <w:tcPr>
            <w:tcW w:w="8494" w:type="dxa"/>
            <w:gridSpan w:val="2"/>
          </w:tcPr>
          <w:p>
            <w:pPr>
              <w:keepNext w:val="0"/>
              <w:keepLines w:val="0"/>
              <w:widowControl/>
              <w:suppressLineNumbers w:val="0"/>
              <w:spacing w:before="0" w:beforeAutospacing="0" w:after="160" w:afterAutospacing="0" w:line="360" w:lineRule="auto"/>
              <w:ind w:left="0" w:right="0"/>
              <w:jc w:val="center"/>
              <w:rPr>
                <w:rFonts w:hint="eastAsia" w:ascii="Times New Roman" w:hAnsi="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417" w:hRule="atLeast"/>
        </w:trPr>
        <w:tc>
          <w:tcPr>
            <w:tcW w:w="8494" w:type="dxa"/>
            <w:gridSpan w:val="2"/>
          </w:tcPr>
          <w:p>
            <w:pPr>
              <w:keepNext w:val="0"/>
              <w:keepLines w:val="0"/>
              <w:widowControl/>
              <w:suppressLineNumbers w:val="0"/>
              <w:spacing w:before="0" w:beforeAutospacing="0" w:after="160" w:afterAutospacing="0" w:line="528" w:lineRule="auto"/>
              <w:ind w:left="0" w:right="0"/>
              <w:jc w:val="center"/>
              <w:rPr>
                <w:rFonts w:hint="eastAsia" w:ascii="Times New Roman" w:hAnsi="Times New Roman"/>
                <w:sz w:val="32"/>
                <w:szCs w:val="32"/>
              </w:rPr>
            </w:pPr>
          </w:p>
        </w:tc>
      </w:tr>
    </w:tbl>
    <w:p>
      <w:pPr>
        <w:widowControl/>
        <w:jc w:val="left"/>
        <w:rPr>
          <w:rFonts w:ascii="Times New Roman" w:hAnsi="Times New Roman" w:eastAsia="黑体" w:cs="Times New Roman"/>
          <w:sz w:val="28"/>
          <w:szCs w:val="28"/>
        </w:rPr>
      </w:pPr>
    </w:p>
    <w:p>
      <w:pPr>
        <w:widowControl/>
        <w:jc w:val="left"/>
        <w:rPr>
          <w:rFonts w:ascii="Times New Roman" w:hAnsi="Times New Roman" w:eastAsia="黑体" w:cs="Times New Roman"/>
          <w:sz w:val="28"/>
          <w:szCs w:val="28"/>
        </w:rPr>
        <w:sectPr>
          <w:headerReference r:id="rId3" w:type="default"/>
          <w:footerReference r:id="rId5" w:type="default"/>
          <w:headerReference r:id="rId4" w:type="even"/>
          <w:footerReference r:id="rId6" w:type="even"/>
          <w:pgSz w:w="11906" w:h="16838"/>
          <w:pgMar w:top="1440" w:right="1800" w:bottom="1440" w:left="1800" w:header="851" w:footer="992" w:gutter="0"/>
          <w:pgNumType w:fmt="upperRoman" w:start="1"/>
          <w:cols w:space="425" w:num="1"/>
          <w:docGrid w:type="lines" w:linePitch="312" w:charSpace="0"/>
        </w:sectPr>
      </w:pPr>
    </w:p>
    <w:sdt>
      <w:sdtPr>
        <w:rPr>
          <w:rFonts w:ascii="Times New Roman" w:hAnsi="Times New Roman" w:eastAsiaTheme="minorEastAsia" w:cstheme="minorBidi"/>
          <w:color w:val="auto"/>
          <w:kern w:val="2"/>
          <w:sz w:val="21"/>
          <w:szCs w:val="22"/>
          <w:lang w:val="zh-CN"/>
        </w:rPr>
        <w:id w:val="-1"/>
        <w:docPartObj>
          <w:docPartGallery w:val="Table of Contents"/>
          <w:docPartUnique/>
        </w:docPartObj>
      </w:sdtPr>
      <w:sdtEndPr>
        <w:rPr>
          <w:rFonts w:ascii="Times New Roman" w:hAnsi="Times New Roman" w:eastAsiaTheme="minorEastAsia" w:cstheme="minorBidi"/>
          <w:b/>
          <w:bCs/>
          <w:color w:val="auto"/>
          <w:kern w:val="2"/>
          <w:sz w:val="21"/>
          <w:szCs w:val="22"/>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s>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bCs/>
              <w:lang w:val="zh-CN"/>
            </w:rPr>
            <w:fldChar w:fldCharType="begin"/>
          </w:r>
          <w:r>
            <w:rPr>
              <w:rFonts w:ascii="Times New Roman" w:hAnsi="Times New Roman"/>
              <w:bCs/>
              <w:lang w:val="zh-CN"/>
            </w:rPr>
            <w:instrText xml:space="preserve"> HYPERLINK \l _Toc445658324 </w:instrText>
          </w:r>
          <w:r>
            <w:rPr>
              <w:rFonts w:ascii="Times New Roman" w:hAnsi="Times New Roman"/>
              <w:bCs/>
              <w:lang w:val="zh-CN"/>
            </w:rPr>
            <w:fldChar w:fldCharType="separate"/>
          </w:r>
          <w:r>
            <w:rPr>
              <w:rFonts w:hint="default" w:ascii="黑体" w:hAnsi="黑体" w:eastAsia="黑体" w:cs="Times New Roman"/>
            </w:rPr>
            <w:t xml:space="preserve">1 </w:t>
          </w:r>
          <w:r>
            <w:rPr>
              <w:rFonts w:hint="eastAsia"/>
            </w:rPr>
            <w:t>产品介绍</w:t>
          </w:r>
          <w:r>
            <w:tab/>
          </w:r>
          <w:r>
            <w:fldChar w:fldCharType="begin"/>
          </w:r>
          <w:r>
            <w:instrText xml:space="preserve"> PAGEREF _Toc445658324 \h </w:instrText>
          </w:r>
          <w:r>
            <w:fldChar w:fldCharType="separate"/>
          </w:r>
          <w:r>
            <w:t>1</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_Toc1827958085 </w:instrText>
          </w:r>
          <w:r>
            <w:rPr>
              <w:rFonts w:ascii="Times New Roman" w:hAnsi="Times New Roman"/>
              <w:bCs/>
              <w:lang w:val="zh-CN"/>
            </w:rPr>
            <w:fldChar w:fldCharType="separate"/>
          </w:r>
          <w:r>
            <w:rPr>
              <w:rFonts w:hint="default" w:ascii="黑体" w:hAnsi="黑体" w:eastAsia="黑体"/>
            </w:rPr>
            <w:t xml:space="preserve">1.1 </w:t>
          </w:r>
          <w:r>
            <w:rPr>
              <w:rFonts w:hint="eastAsia"/>
            </w:rPr>
            <w:t>特点</w:t>
          </w:r>
          <w:r>
            <w:tab/>
          </w:r>
          <w:r>
            <w:fldChar w:fldCharType="begin"/>
          </w:r>
          <w:r>
            <w:instrText xml:space="preserve"> PAGEREF _Toc1827958085 \h </w:instrText>
          </w:r>
          <w:r>
            <w:fldChar w:fldCharType="separate"/>
          </w:r>
          <w:r>
            <w:t>4</w:t>
          </w:r>
          <w:r>
            <w:fldChar w:fldCharType="end"/>
          </w:r>
          <w:r>
            <w:rPr>
              <w:rFonts w:ascii="Times New Roman" w:hAnsi="Times New Roman"/>
              <w:bCs/>
              <w:lang w:val="zh-CN"/>
            </w:rPr>
            <w:fldChar w:fldCharType="end"/>
          </w:r>
        </w:p>
        <w:p>
          <w:pPr>
            <w:pStyle w:val="21"/>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_Toc1542463183 </w:instrText>
          </w:r>
          <w:r>
            <w:rPr>
              <w:rFonts w:ascii="Times New Roman" w:hAnsi="Times New Roman"/>
              <w:bCs/>
              <w:lang w:val="zh-CN"/>
            </w:rPr>
            <w:fldChar w:fldCharType="separate"/>
          </w:r>
          <w:r>
            <w:rPr>
              <w:rFonts w:hint="default" w:ascii="黑体" w:hAnsi="黑体" w:eastAsia="黑体" w:cs="Times New Roman"/>
            </w:rPr>
            <w:t xml:space="preserve">2 </w:t>
          </w:r>
          <w:r>
            <w:rPr>
              <w:rFonts w:hint="eastAsia"/>
            </w:rPr>
            <w:t>技术参数</w:t>
          </w:r>
          <w:r>
            <w:tab/>
          </w:r>
          <w:r>
            <w:fldChar w:fldCharType="begin"/>
          </w:r>
          <w:r>
            <w:instrText xml:space="preserve"> PAGEREF _Toc1542463183 \h </w:instrText>
          </w:r>
          <w:r>
            <w:fldChar w:fldCharType="separate"/>
          </w:r>
          <w:r>
            <w:t>8</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_Toc1625310922 </w:instrText>
          </w:r>
          <w:r>
            <w:rPr>
              <w:rFonts w:ascii="Times New Roman" w:hAnsi="Times New Roman"/>
              <w:bCs/>
              <w:lang w:val="zh-CN"/>
            </w:rPr>
            <w:fldChar w:fldCharType="separate"/>
          </w:r>
          <w:r>
            <w:rPr>
              <w:rFonts w:hint="default" w:ascii="黑体" w:hAnsi="黑体" w:eastAsia="黑体"/>
            </w:rPr>
            <w:t xml:space="preserve">2.1 </w:t>
          </w:r>
          <w:r>
            <w:rPr>
              <w:rFonts w:hint="eastAsia"/>
            </w:rPr>
            <w:t>总体参数</w:t>
          </w:r>
          <w:r>
            <w:tab/>
          </w:r>
          <w:r>
            <w:fldChar w:fldCharType="begin"/>
          </w:r>
          <w:r>
            <w:instrText xml:space="preserve"> PAGEREF _Toc1625310922 \h </w:instrText>
          </w:r>
          <w:r>
            <w:fldChar w:fldCharType="separate"/>
          </w:r>
          <w:r>
            <w:t>8</w:t>
          </w:r>
          <w:r>
            <w:fldChar w:fldCharType="end"/>
          </w:r>
          <w:r>
            <w:rPr>
              <w:rFonts w:ascii="Times New Roman" w:hAnsi="Times New Roman"/>
              <w:bCs/>
              <w:lang w:val="zh-CN"/>
            </w:rPr>
            <w:fldChar w:fldCharType="end"/>
          </w:r>
        </w:p>
        <w:p>
          <w:pPr>
            <w:pStyle w:val="15"/>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_Toc1287781331 </w:instrText>
          </w:r>
          <w:r>
            <w:rPr>
              <w:rFonts w:ascii="Times New Roman" w:hAnsi="Times New Roman"/>
              <w:bCs/>
              <w:lang w:val="zh-CN"/>
            </w:rPr>
            <w:fldChar w:fldCharType="separate"/>
          </w:r>
          <w:r>
            <w:rPr>
              <w:rFonts w:hint="default" w:ascii="黑体" w:hAnsi="黑体" w:eastAsia="黑体"/>
            </w:rPr>
            <w:t xml:space="preserve">2.1.1 </w:t>
          </w:r>
          <w:r>
            <w:rPr>
              <w:rFonts w:hint="eastAsia"/>
            </w:rPr>
            <w:t>自由度配置</w:t>
          </w:r>
          <w:r>
            <w:tab/>
          </w:r>
          <w:r>
            <w:fldChar w:fldCharType="begin"/>
          </w:r>
          <w:r>
            <w:instrText xml:space="preserve"> PAGEREF _Toc1287781331 \h </w:instrText>
          </w:r>
          <w:r>
            <w:fldChar w:fldCharType="separate"/>
          </w:r>
          <w:r>
            <w:t>10</w:t>
          </w:r>
          <w:r>
            <w:fldChar w:fldCharType="end"/>
          </w:r>
          <w:r>
            <w:rPr>
              <w:rFonts w:ascii="Times New Roman" w:hAnsi="Times New Roman"/>
              <w:bCs/>
              <w:lang w:val="zh-CN"/>
            </w:rPr>
            <w:fldChar w:fldCharType="end"/>
          </w:r>
        </w:p>
        <w:p>
          <w:pPr>
            <w:pStyle w:val="15"/>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_Toc1292228762 </w:instrText>
          </w:r>
          <w:r>
            <w:rPr>
              <w:rFonts w:ascii="Times New Roman" w:hAnsi="Times New Roman"/>
              <w:bCs/>
              <w:lang w:val="zh-CN"/>
            </w:rPr>
            <w:fldChar w:fldCharType="separate"/>
          </w:r>
          <w:r>
            <w:rPr>
              <w:rFonts w:hint="default" w:ascii="黑体" w:hAnsi="黑体" w:eastAsia="黑体"/>
            </w:rPr>
            <w:t xml:space="preserve">2.1.2 </w:t>
          </w:r>
          <w:r>
            <w:rPr>
              <w:rFonts w:hint="eastAsia"/>
            </w:rPr>
            <w:t>关节运动范围</w:t>
          </w:r>
          <w:r>
            <w:tab/>
          </w:r>
          <w:r>
            <w:fldChar w:fldCharType="begin"/>
          </w:r>
          <w:r>
            <w:instrText xml:space="preserve"> PAGEREF _Toc1292228762 \h </w:instrText>
          </w:r>
          <w:r>
            <w:fldChar w:fldCharType="separate"/>
          </w:r>
          <w:r>
            <w:t>12</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_Toc1079165479 </w:instrText>
          </w:r>
          <w:r>
            <w:rPr>
              <w:rFonts w:ascii="Times New Roman" w:hAnsi="Times New Roman"/>
              <w:bCs/>
              <w:lang w:val="zh-CN"/>
            </w:rPr>
            <w:fldChar w:fldCharType="separate"/>
          </w:r>
          <w:r>
            <w:rPr>
              <w:rFonts w:hint="default" w:ascii="黑体" w:hAnsi="黑体" w:eastAsia="黑体"/>
            </w:rPr>
            <w:t xml:space="preserve">2.2 </w:t>
          </w:r>
          <w:r>
            <w:rPr>
              <w:rFonts w:hint="eastAsia"/>
            </w:rPr>
            <w:t>机动性能</w:t>
          </w:r>
          <w:r>
            <w:tab/>
          </w:r>
          <w:r>
            <w:fldChar w:fldCharType="begin"/>
          </w:r>
          <w:r>
            <w:instrText xml:space="preserve"> PAGEREF _Toc1079165479 \h </w:instrText>
          </w:r>
          <w:r>
            <w:fldChar w:fldCharType="separate"/>
          </w:r>
          <w:r>
            <w:t>15</w:t>
          </w:r>
          <w:r>
            <w:fldChar w:fldCharType="end"/>
          </w:r>
          <w:r>
            <w:rPr>
              <w:rFonts w:ascii="Times New Roman" w:hAnsi="Times New Roman"/>
              <w:bCs/>
              <w:lang w:val="zh-CN"/>
            </w:rPr>
            <w:fldChar w:fldCharType="end"/>
          </w:r>
        </w:p>
        <w:p>
          <w:pPr>
            <w:pStyle w:val="15"/>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_Toc1878548675 </w:instrText>
          </w:r>
          <w:r>
            <w:rPr>
              <w:rFonts w:ascii="Times New Roman" w:hAnsi="Times New Roman"/>
              <w:bCs/>
              <w:lang w:val="zh-CN"/>
            </w:rPr>
            <w:fldChar w:fldCharType="separate"/>
          </w:r>
          <w:r>
            <w:rPr>
              <w:rFonts w:hint="default" w:ascii="黑体" w:hAnsi="黑体" w:eastAsia="黑体" w:cstheme="minorBidi"/>
              <w:woUserID w:val="0"/>
            </w:rPr>
            <w:t xml:space="preserve">2.2.1 </w:t>
          </w:r>
          <w:r>
            <w:rPr>
              <w:rFonts w:hint="eastAsia" w:ascii="Times New Roman" w:hAnsi="Times New Roman" w:eastAsia="黑体" w:cstheme="minorBidi"/>
              <w:woUserID w:val="0"/>
            </w:rPr>
            <w:t>作业能力</w:t>
          </w:r>
          <w:r>
            <w:tab/>
          </w:r>
          <w:r>
            <w:fldChar w:fldCharType="begin"/>
          </w:r>
          <w:r>
            <w:instrText xml:space="preserve"> PAGEREF _Toc1878548675 \h </w:instrText>
          </w:r>
          <w:r>
            <w:fldChar w:fldCharType="separate"/>
          </w:r>
          <w:r>
            <w:t>15</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_Toc1337143929 </w:instrText>
          </w:r>
          <w:r>
            <w:rPr>
              <w:rFonts w:ascii="Times New Roman" w:hAnsi="Times New Roman"/>
              <w:bCs/>
              <w:lang w:val="zh-CN"/>
            </w:rPr>
            <w:fldChar w:fldCharType="separate"/>
          </w:r>
          <w:r>
            <w:rPr>
              <w:rFonts w:hint="default" w:ascii="黑体" w:hAnsi="黑体" w:eastAsia="黑体"/>
            </w:rPr>
            <w:t xml:space="preserve">2.3 </w:t>
          </w:r>
          <w:r>
            <w:rPr>
              <w:rFonts w:hint="eastAsia"/>
            </w:rPr>
            <w:t>感知能力</w:t>
          </w:r>
          <w:r>
            <w:tab/>
          </w:r>
          <w:r>
            <w:fldChar w:fldCharType="begin"/>
          </w:r>
          <w:r>
            <w:instrText xml:space="preserve"> PAGEREF _Toc1337143929 \h </w:instrText>
          </w:r>
          <w:r>
            <w:fldChar w:fldCharType="separate"/>
          </w:r>
          <w:r>
            <w:t>16</w:t>
          </w:r>
          <w:r>
            <w:fldChar w:fldCharType="end"/>
          </w:r>
          <w:r>
            <w:rPr>
              <w:rFonts w:ascii="Times New Roman" w:hAnsi="Times New Roman"/>
              <w:bCs/>
              <w:lang w:val="zh-CN"/>
            </w:rPr>
            <w:fldChar w:fldCharType="end"/>
          </w:r>
        </w:p>
        <w:p>
          <w:pPr>
            <w:pStyle w:val="15"/>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_Toc316895822 </w:instrText>
          </w:r>
          <w:r>
            <w:rPr>
              <w:rFonts w:ascii="Times New Roman" w:hAnsi="Times New Roman"/>
              <w:bCs/>
              <w:lang w:val="zh-CN"/>
            </w:rPr>
            <w:fldChar w:fldCharType="separate"/>
          </w:r>
          <w:r>
            <w:rPr>
              <w:rFonts w:hint="default" w:ascii="黑体" w:hAnsi="黑体" w:eastAsia="黑体"/>
            </w:rPr>
            <w:t xml:space="preserve">2.3.1 </w:t>
          </w:r>
          <w:r>
            <w:rPr>
              <w:rFonts w:hint="eastAsia"/>
            </w:rPr>
            <w:t>感知头</w:t>
          </w:r>
          <w:r>
            <w:tab/>
          </w:r>
          <w:r>
            <w:fldChar w:fldCharType="begin"/>
          </w:r>
          <w:r>
            <w:instrText xml:space="preserve"> PAGEREF _Toc316895822 \h </w:instrText>
          </w:r>
          <w:r>
            <w:fldChar w:fldCharType="separate"/>
          </w:r>
          <w:r>
            <w:t>16</w:t>
          </w:r>
          <w:r>
            <w:fldChar w:fldCharType="end"/>
          </w:r>
          <w:r>
            <w:rPr>
              <w:rFonts w:ascii="Times New Roman" w:hAnsi="Times New Roman"/>
              <w:bCs/>
              <w:lang w:val="zh-CN"/>
            </w:rPr>
            <w:fldChar w:fldCharType="end"/>
          </w:r>
        </w:p>
        <w:p>
          <w:pPr>
            <w:pStyle w:val="15"/>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_Toc1808206979 </w:instrText>
          </w:r>
          <w:r>
            <w:rPr>
              <w:rFonts w:ascii="Times New Roman" w:hAnsi="Times New Roman"/>
              <w:bCs/>
              <w:lang w:val="zh-CN"/>
            </w:rPr>
            <w:fldChar w:fldCharType="separate"/>
          </w:r>
          <w:r>
            <w:rPr>
              <w:rFonts w:hint="default" w:ascii="黑体" w:hAnsi="黑体" w:eastAsia="黑体"/>
            </w:rPr>
            <w:t xml:space="preserve">2.3.2 </w:t>
          </w:r>
          <w:r>
            <w:rPr>
              <w:rFonts w:hint="eastAsia"/>
            </w:rPr>
            <w:t>感知体：</w:t>
          </w:r>
          <w:r>
            <w:tab/>
          </w:r>
          <w:r>
            <w:fldChar w:fldCharType="begin"/>
          </w:r>
          <w:r>
            <w:instrText xml:space="preserve"> PAGEREF _Toc1808206979 \h </w:instrText>
          </w:r>
          <w:r>
            <w:fldChar w:fldCharType="separate"/>
          </w:r>
          <w:r>
            <w:t>16</w:t>
          </w:r>
          <w:r>
            <w:fldChar w:fldCharType="end"/>
          </w:r>
          <w:r>
            <w:rPr>
              <w:rFonts w:ascii="Times New Roman" w:hAnsi="Times New Roman"/>
              <w:bCs/>
              <w:lang w:val="zh-CN"/>
            </w:rPr>
            <w:fldChar w:fldCharType="end"/>
          </w:r>
        </w:p>
        <w:p>
          <w:pPr>
            <w:pStyle w:val="15"/>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_Toc27583719 </w:instrText>
          </w:r>
          <w:r>
            <w:rPr>
              <w:rFonts w:ascii="Times New Roman" w:hAnsi="Times New Roman"/>
              <w:bCs/>
              <w:lang w:val="zh-CN"/>
            </w:rPr>
            <w:fldChar w:fldCharType="separate"/>
          </w:r>
          <w:r>
            <w:rPr>
              <w:rFonts w:hint="default" w:ascii="黑体" w:hAnsi="黑体" w:eastAsia="黑体"/>
            </w:rPr>
            <w:t xml:space="preserve">2.3.3 </w:t>
          </w:r>
          <w:r>
            <w:rPr>
              <w:rFonts w:hint="eastAsia"/>
            </w:rPr>
            <w:t>感知手：</w:t>
          </w:r>
          <w:r>
            <w:tab/>
          </w:r>
          <w:r>
            <w:fldChar w:fldCharType="begin"/>
          </w:r>
          <w:r>
            <w:instrText xml:space="preserve"> PAGEREF _Toc27583719 \h </w:instrText>
          </w:r>
          <w:r>
            <w:fldChar w:fldCharType="separate"/>
          </w:r>
          <w:r>
            <w:t>16</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_Toc1273739930 </w:instrText>
          </w:r>
          <w:r>
            <w:rPr>
              <w:rFonts w:ascii="Times New Roman" w:hAnsi="Times New Roman"/>
              <w:bCs/>
              <w:lang w:val="zh-CN"/>
            </w:rPr>
            <w:fldChar w:fldCharType="separate"/>
          </w:r>
          <w:r>
            <w:rPr>
              <w:rFonts w:hint="default" w:ascii="黑体" w:hAnsi="黑体" w:eastAsia="黑体"/>
            </w:rPr>
            <w:t xml:space="preserve">2.4 </w:t>
          </w:r>
          <w:r>
            <w:rPr>
              <w:rFonts w:hint="eastAsia"/>
            </w:rPr>
            <w:t>作业能力</w:t>
          </w:r>
          <w:r>
            <w:tab/>
          </w:r>
          <w:r>
            <w:fldChar w:fldCharType="begin"/>
          </w:r>
          <w:r>
            <w:instrText xml:space="preserve"> PAGEREF _Toc1273739930 \h </w:instrText>
          </w:r>
          <w:r>
            <w:fldChar w:fldCharType="separate"/>
          </w:r>
          <w:r>
            <w:t>16</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_Toc218545087 </w:instrText>
          </w:r>
          <w:r>
            <w:rPr>
              <w:rFonts w:ascii="Times New Roman" w:hAnsi="Times New Roman"/>
              <w:bCs/>
              <w:lang w:val="zh-CN"/>
            </w:rPr>
            <w:fldChar w:fldCharType="separate"/>
          </w:r>
          <w:r>
            <w:rPr>
              <w:rFonts w:hint="default" w:ascii="黑体" w:hAnsi="黑体" w:eastAsia="黑体"/>
            </w:rPr>
            <w:t xml:space="preserve">2.5 </w:t>
          </w:r>
          <w:r>
            <w:rPr>
              <w:rFonts w:hint="eastAsia"/>
            </w:rPr>
            <w:t>交互能力</w:t>
          </w:r>
          <w:r>
            <w:tab/>
          </w:r>
          <w:r>
            <w:fldChar w:fldCharType="begin"/>
          </w:r>
          <w:r>
            <w:instrText xml:space="preserve"> PAGEREF _Toc218545087 \h </w:instrText>
          </w:r>
          <w:r>
            <w:fldChar w:fldCharType="separate"/>
          </w:r>
          <w:r>
            <w:t>16</w:t>
          </w:r>
          <w:r>
            <w:fldChar w:fldCharType="end"/>
          </w:r>
          <w:r>
            <w:rPr>
              <w:rFonts w:ascii="Times New Roman" w:hAnsi="Times New Roman"/>
              <w:bCs/>
              <w:lang w:val="zh-CN"/>
            </w:rPr>
            <w:fldChar w:fldCharType="end"/>
          </w:r>
        </w:p>
        <w:p>
          <w:pPr>
            <w:pStyle w:val="21"/>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_Toc212397093 </w:instrText>
          </w:r>
          <w:r>
            <w:rPr>
              <w:rFonts w:ascii="Times New Roman" w:hAnsi="Times New Roman"/>
              <w:bCs/>
              <w:lang w:val="zh-CN"/>
            </w:rPr>
            <w:fldChar w:fldCharType="separate"/>
          </w:r>
          <w:r>
            <w:rPr>
              <w:rFonts w:hint="default" w:ascii="黑体" w:hAnsi="黑体" w:eastAsia="黑体" w:cs="Times New Roman"/>
            </w:rPr>
            <w:t xml:space="preserve">3 </w:t>
          </w:r>
          <w:r>
            <w:rPr>
              <w:rFonts w:hint="eastAsia"/>
            </w:rPr>
            <w:t>核心部件</w:t>
          </w:r>
          <w:r>
            <w:tab/>
          </w:r>
          <w:r>
            <w:fldChar w:fldCharType="begin"/>
          </w:r>
          <w:r>
            <w:instrText xml:space="preserve"> PAGEREF _Toc212397093 \h </w:instrText>
          </w:r>
          <w:r>
            <w:fldChar w:fldCharType="separate"/>
          </w:r>
          <w:r>
            <w:t>16</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_Toc451194425 </w:instrText>
          </w:r>
          <w:r>
            <w:rPr>
              <w:rFonts w:ascii="Times New Roman" w:hAnsi="Times New Roman"/>
              <w:bCs/>
              <w:lang w:val="zh-CN"/>
            </w:rPr>
            <w:fldChar w:fldCharType="separate"/>
          </w:r>
          <w:r>
            <w:rPr>
              <w:rFonts w:hint="default" w:ascii="黑体" w:hAnsi="黑体" w:eastAsia="黑体"/>
            </w:rPr>
            <w:t xml:space="preserve">3.1 </w:t>
          </w:r>
          <w:r>
            <w:rPr>
              <w:rFonts w:hint="eastAsia"/>
            </w:rPr>
            <w:t>关节参数</w:t>
          </w:r>
          <w:r>
            <w:tab/>
          </w:r>
          <w:r>
            <w:fldChar w:fldCharType="begin"/>
          </w:r>
          <w:r>
            <w:instrText xml:space="preserve"> PAGEREF _Toc451194425 \h </w:instrText>
          </w:r>
          <w:r>
            <w:fldChar w:fldCharType="separate"/>
          </w:r>
          <w:r>
            <w:t>16</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_Toc1510223474 </w:instrText>
          </w:r>
          <w:r>
            <w:rPr>
              <w:rFonts w:ascii="Times New Roman" w:hAnsi="Times New Roman"/>
              <w:bCs/>
              <w:lang w:val="zh-CN"/>
            </w:rPr>
            <w:fldChar w:fldCharType="separate"/>
          </w:r>
          <w:r>
            <w:rPr>
              <w:rFonts w:hint="default" w:ascii="黑体" w:hAnsi="黑体" w:eastAsia="黑体"/>
            </w:rPr>
            <w:t xml:space="preserve">3.2 </w:t>
          </w:r>
          <w:r>
            <w:rPr>
              <w:rFonts w:hint="eastAsia"/>
            </w:rPr>
            <w:t>电机伺服控制器</w:t>
          </w:r>
          <w:r>
            <w:tab/>
          </w:r>
          <w:r>
            <w:fldChar w:fldCharType="begin"/>
          </w:r>
          <w:r>
            <w:instrText xml:space="preserve"> PAGEREF _Toc1510223474 \h </w:instrText>
          </w:r>
          <w:r>
            <w:fldChar w:fldCharType="separate"/>
          </w:r>
          <w:r>
            <w:t>17</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_Toc1182404376 </w:instrText>
          </w:r>
          <w:r>
            <w:rPr>
              <w:rFonts w:ascii="Times New Roman" w:hAnsi="Times New Roman"/>
              <w:bCs/>
              <w:lang w:val="zh-CN"/>
            </w:rPr>
            <w:fldChar w:fldCharType="separate"/>
          </w:r>
          <w:r>
            <w:rPr>
              <w:rFonts w:hint="default" w:ascii="黑体" w:hAnsi="黑体" w:eastAsia="黑体"/>
            </w:rPr>
            <w:t xml:space="preserve">3.3 </w:t>
          </w:r>
          <w:r>
            <w:rPr>
              <w:rFonts w:hint="eastAsia"/>
            </w:rPr>
            <w:t>动力电池组；</w:t>
          </w:r>
          <w:r>
            <w:tab/>
          </w:r>
          <w:r>
            <w:fldChar w:fldCharType="begin"/>
          </w:r>
          <w:r>
            <w:instrText xml:space="preserve"> PAGEREF _Toc1182404376 \h </w:instrText>
          </w:r>
          <w:r>
            <w:fldChar w:fldCharType="separate"/>
          </w:r>
          <w:r>
            <w:t>17</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_Toc2136291489 </w:instrText>
          </w:r>
          <w:r>
            <w:rPr>
              <w:rFonts w:ascii="Times New Roman" w:hAnsi="Times New Roman"/>
              <w:bCs/>
              <w:lang w:val="zh-CN"/>
            </w:rPr>
            <w:fldChar w:fldCharType="separate"/>
          </w:r>
          <w:r>
            <w:rPr>
              <w:rFonts w:hint="default" w:ascii="黑体" w:hAnsi="黑体" w:eastAsia="黑体"/>
            </w:rPr>
            <w:t xml:space="preserve">3.4 </w:t>
          </w:r>
          <w:r>
            <w:rPr>
              <w:rFonts w:hint="eastAsia"/>
            </w:rPr>
            <w:t>运动控制计算机</w:t>
          </w:r>
          <w:r>
            <w:tab/>
          </w:r>
          <w:r>
            <w:fldChar w:fldCharType="begin"/>
          </w:r>
          <w:r>
            <w:instrText xml:space="preserve"> PAGEREF _Toc2136291489 \h </w:instrText>
          </w:r>
          <w:r>
            <w:fldChar w:fldCharType="separate"/>
          </w:r>
          <w:r>
            <w:t>18</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_Toc118935494 </w:instrText>
          </w:r>
          <w:r>
            <w:rPr>
              <w:rFonts w:ascii="Times New Roman" w:hAnsi="Times New Roman"/>
              <w:bCs/>
              <w:lang w:val="zh-CN"/>
            </w:rPr>
            <w:fldChar w:fldCharType="separate"/>
          </w:r>
          <w:r>
            <w:rPr>
              <w:rFonts w:hint="default" w:ascii="黑体" w:hAnsi="黑体" w:eastAsia="黑体"/>
            </w:rPr>
            <w:t xml:space="preserve">3.5 </w:t>
          </w:r>
          <w:r>
            <w:rPr>
              <w:rFonts w:hint="eastAsia"/>
            </w:rPr>
            <w:t>激光雷达</w:t>
          </w:r>
          <w:r>
            <w:tab/>
          </w:r>
          <w:r>
            <w:fldChar w:fldCharType="begin"/>
          </w:r>
          <w:r>
            <w:instrText xml:space="preserve"> PAGEREF _Toc118935494 \h </w:instrText>
          </w:r>
          <w:r>
            <w:fldChar w:fldCharType="separate"/>
          </w:r>
          <w:r>
            <w:t>18</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_Toc1844425159 </w:instrText>
          </w:r>
          <w:r>
            <w:rPr>
              <w:rFonts w:ascii="Times New Roman" w:hAnsi="Times New Roman"/>
              <w:bCs/>
              <w:lang w:val="zh-CN"/>
            </w:rPr>
            <w:fldChar w:fldCharType="separate"/>
          </w:r>
          <w:r>
            <w:rPr>
              <w:rFonts w:hint="default" w:ascii="黑体" w:hAnsi="黑体" w:eastAsia="黑体"/>
            </w:rPr>
            <w:t xml:space="preserve">3.6 </w:t>
          </w:r>
          <w:r>
            <w:rPr>
              <w:rFonts w:hint="eastAsia"/>
            </w:rPr>
            <w:t>补盲相机</w:t>
          </w:r>
          <w:r>
            <w:tab/>
          </w:r>
          <w:r>
            <w:fldChar w:fldCharType="begin"/>
          </w:r>
          <w:r>
            <w:instrText xml:space="preserve"> PAGEREF _Toc1844425159 \h </w:instrText>
          </w:r>
          <w:r>
            <w:fldChar w:fldCharType="separate"/>
          </w:r>
          <w:r>
            <w:t>19</w:t>
          </w:r>
          <w:r>
            <w:fldChar w:fldCharType="end"/>
          </w:r>
          <w:r>
            <w:rPr>
              <w:rFonts w:ascii="Times New Roman" w:hAnsi="Times New Roman"/>
              <w:bCs/>
              <w:lang w:val="zh-CN"/>
            </w:rPr>
            <w:fldChar w:fldCharType="end"/>
          </w:r>
        </w:p>
        <w:p>
          <w:pPr>
            <w:pStyle w:val="24"/>
            <w:tabs>
              <w:tab w:val="right" w:leader="dot" w:pos="8306"/>
            </w:tabs>
          </w:pPr>
          <w:r>
            <w:rPr>
              <w:rFonts w:ascii="Times New Roman" w:hAnsi="Times New Roman"/>
              <w:bCs/>
              <w:lang w:val="zh-CN"/>
            </w:rPr>
            <w:fldChar w:fldCharType="begin"/>
          </w:r>
          <w:r>
            <w:rPr>
              <w:rFonts w:ascii="Times New Roman" w:hAnsi="Times New Roman"/>
              <w:bCs/>
              <w:lang w:val="zh-CN"/>
            </w:rPr>
            <w:instrText xml:space="preserve"> HYPERLINK \l _Toc1029049257 </w:instrText>
          </w:r>
          <w:r>
            <w:rPr>
              <w:rFonts w:ascii="Times New Roman" w:hAnsi="Times New Roman"/>
              <w:bCs/>
              <w:lang w:val="zh-CN"/>
            </w:rPr>
            <w:fldChar w:fldCharType="separate"/>
          </w:r>
          <w:r>
            <w:rPr>
              <w:rFonts w:hint="default" w:ascii="黑体" w:hAnsi="黑体" w:eastAsia="黑体"/>
            </w:rPr>
            <w:t xml:space="preserve">3.7 </w:t>
          </w:r>
          <w:r>
            <w:rPr>
              <w:rFonts w:hint="eastAsia"/>
            </w:rPr>
            <w:t>全景相机</w:t>
          </w:r>
          <w:r>
            <w:tab/>
          </w:r>
          <w:r>
            <w:fldChar w:fldCharType="begin"/>
          </w:r>
          <w:r>
            <w:instrText xml:space="preserve"> PAGEREF _Toc1029049257 \h </w:instrText>
          </w:r>
          <w:r>
            <w:fldChar w:fldCharType="separate"/>
          </w:r>
          <w:r>
            <w:t>21</w:t>
          </w:r>
          <w:r>
            <w:fldChar w:fldCharType="end"/>
          </w:r>
          <w:r>
            <w:rPr>
              <w:rFonts w:ascii="Times New Roman" w:hAnsi="Times New Roman"/>
              <w:bCs/>
              <w:lang w:val="zh-CN"/>
            </w:rPr>
            <w:fldChar w:fldCharType="end"/>
          </w:r>
        </w:p>
        <w:p>
          <w:pPr>
            <w:rPr>
              <w:rFonts w:ascii="Times New Roman" w:hAnsi="Times New Roman"/>
            </w:rPr>
          </w:pPr>
          <w:r>
            <w:rPr>
              <w:rFonts w:ascii="Times New Roman" w:hAnsi="Times New Roman"/>
              <w:bCs/>
              <w:lang w:val="zh-CN"/>
            </w:rPr>
            <w:fldChar w:fldCharType="end"/>
          </w:r>
        </w:p>
      </w:sdtContent>
    </w:sdt>
    <w:p>
      <w:pPr>
        <w:rPr>
          <w:rFonts w:ascii="Times New Roman" w:hAnsi="Times New Roman"/>
        </w:rPr>
        <w:sectPr>
          <w:footerReference r:id="rId7" w:type="default"/>
          <w:type w:val="oddPage"/>
          <w:pgSz w:w="11906" w:h="16838"/>
          <w:pgMar w:top="1440" w:right="1800" w:bottom="1440" w:left="1800" w:header="851" w:footer="992" w:gutter="0"/>
          <w:pgNumType w:fmt="upperRoman" w:start="1"/>
          <w:cols w:space="425" w:num="1"/>
          <w:docGrid w:type="lines" w:linePitch="312" w:charSpace="0"/>
        </w:sectPr>
      </w:pPr>
    </w:p>
    <w:p>
      <w:pPr>
        <w:spacing w:line="420" w:lineRule="exact"/>
        <w:jc w:val="center"/>
        <w:rPr>
          <w:rFonts w:ascii="Times New Roman" w:hAnsi="Times New Roman" w:eastAsia="黑体"/>
          <w:sz w:val="32"/>
          <w:szCs w:val="32"/>
        </w:rPr>
      </w:pPr>
      <w:r>
        <w:rPr>
          <w:rFonts w:hint="default" w:ascii="Times New Roman" w:hAnsi="Times New Roman" w:eastAsia="黑体"/>
          <w:sz w:val="32"/>
          <w:szCs w:val="32"/>
          <w:woUserID w:val="1"/>
        </w:rPr>
        <w:t>青龙全尺寸通用人形机器人</w:t>
      </w:r>
      <w:r>
        <w:rPr>
          <w:rFonts w:hint="eastAsia" w:ascii="Times New Roman" w:hAnsi="Times New Roman" w:eastAsia="黑体"/>
          <w:sz w:val="32"/>
          <w:szCs w:val="32"/>
        </w:rPr>
        <w:t>硬件开源内容</w:t>
      </w:r>
    </w:p>
    <w:p>
      <w:pPr>
        <w:pStyle w:val="61"/>
      </w:pPr>
      <w:bookmarkStart w:id="0" w:name="_Toc1101490957"/>
      <w:bookmarkStart w:id="1" w:name="_Toc1389307652"/>
      <w:bookmarkStart w:id="2" w:name="_Toc445658324"/>
      <w:bookmarkStart w:id="3" w:name="_Toc93138635"/>
      <w:bookmarkStart w:id="4" w:name="_Toc1374631014"/>
      <w:bookmarkStart w:id="5" w:name="_Toc244288274"/>
      <w:bookmarkStart w:id="6" w:name="_Toc163030137"/>
      <w:bookmarkStart w:id="7" w:name="_Toc605628298"/>
      <w:r>
        <w:rPr>
          <w:rFonts w:hint="eastAsia"/>
        </w:rPr>
        <w:t>产品介绍</w:t>
      </w:r>
      <w:bookmarkEnd w:id="0"/>
      <w:bookmarkEnd w:id="1"/>
      <w:bookmarkEnd w:id="2"/>
      <w:bookmarkEnd w:id="3"/>
      <w:bookmarkEnd w:id="4"/>
      <w:bookmarkEnd w:id="5"/>
      <w:bookmarkEnd w:id="6"/>
      <w:bookmarkEnd w:id="7"/>
    </w:p>
    <w:p>
      <w:pPr>
        <w:pStyle w:val="68"/>
        <w:ind w:firstLine="0" w:firstLineChars="0"/>
        <w:pPrChange w:id="0" w:author="霍亚东" w:date="2024-04-29T09:55:51Z">
          <w:pPr>
            <w:pStyle w:val="68"/>
          </w:pPr>
        </w:pPrChange>
      </w:pPr>
      <w:r>
        <w:rPr>
          <w:rFonts w:hint="default"/>
          <w:woUserID w:val="1"/>
        </w:rPr>
        <w:t xml:space="preserve">    </w:t>
      </w:r>
      <w:r>
        <w:rPr>
          <w:rFonts w:hint="eastAsia"/>
        </w:rPr>
        <w:t>名称：</w:t>
      </w:r>
      <w:r>
        <w:rPr>
          <w:rFonts w:hint="default"/>
          <w:woUserID w:val="1"/>
        </w:rPr>
        <w:t>青龙</w:t>
      </w:r>
      <w:r>
        <w:rPr>
          <w:rFonts w:hint="eastAsia"/>
        </w:rPr>
        <w:t>。</w:t>
      </w:r>
    </w:p>
    <w:p>
      <w:pPr>
        <w:pStyle w:val="68"/>
      </w:pPr>
      <w:r>
        <w:rPr>
          <w:rFonts w:hint="default"/>
          <w:woUserID w:val="1"/>
        </w:rPr>
        <w:t>青龙全尺寸通用人形机器人</w:t>
      </w:r>
      <w:r>
        <w:rPr>
          <w:rFonts w:hint="eastAsia"/>
        </w:rPr>
        <w:t>是自主研发人形机器人，拥有高度仿生的躯干构型和拟人化的运动控制，全身最多达43个全身自由度，最大关节峰值扭矩达396N.m，具备快速行走、敏捷避障、稳健上下坡、抗冲击干扰等运动功能，是通用人工智能的理想载体。整体系统组成如</w:t>
      </w:r>
      <w:r>
        <w:rPr>
          <w:rFonts w:hint="default"/>
          <w:woUserID w:val="1"/>
        </w:rPr>
        <w:t>图</w:t>
      </w:r>
      <w:r>
        <w:rPr>
          <w:rFonts w:hint="eastAsia"/>
        </w:rPr>
        <w:t>所示。</w:t>
      </w:r>
    </w:p>
    <w:p>
      <w:pPr>
        <w:pStyle w:val="68"/>
        <w:ind w:firstLine="0" w:firstLineChars="0"/>
        <w:pPrChange w:id="1" w:author="霍亚东" w:date="2024-07-05T18:09:08Z">
          <w:pPr>
            <w:pStyle w:val="68"/>
          </w:pPr>
        </w:pPrChange>
      </w:pPr>
      <w:r>
        <w:rPr>
          <w:rFonts w:hint="default"/>
          <w:woUserID w:val="1"/>
        </w:rPr>
        <w:t xml:space="preserve">    青龙全尺寸通用人形机器人</w:t>
      </w:r>
      <w:r>
        <w:rPr>
          <w:rFonts w:hint="eastAsia"/>
        </w:rPr>
        <w:t>强对标生物人功能指标，包括外观（头部、胸腔、手臂、灵巧手、腰部、腿足）、外形尺寸、关节运动范围、机动、感知、交互、作业等。</w:t>
      </w:r>
    </w:p>
    <w:p>
      <w:pPr>
        <w:pStyle w:val="87"/>
      </w:pPr>
      <w:bookmarkStart w:id="183" w:name="_GoBack"/>
      <w:r>
        <w:rPr>
          <w:rFonts w:hint="eastAsia"/>
        </w:rPr>
        <w:drawing>
          <wp:inline distT="0" distB="0" distL="114300" distR="114300">
            <wp:extent cx="4260850" cy="6037580"/>
            <wp:effectExtent l="0" t="0" r="635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
                    <a:stretch>
                      <a:fillRect/>
                    </a:stretch>
                  </pic:blipFill>
                  <pic:spPr>
                    <a:xfrm>
                      <a:off x="0" y="0"/>
                      <a:ext cx="4260850" cy="6037580"/>
                    </a:xfrm>
                    <a:prstGeom prst="rect">
                      <a:avLst/>
                    </a:prstGeom>
                  </pic:spPr>
                </pic:pic>
              </a:graphicData>
            </a:graphic>
          </wp:inline>
        </w:drawing>
      </w:r>
      <w:bookmarkEnd w:id="183"/>
      <w:r>
        <w:rPr>
          <w:rFonts w:hint="eastAsia"/>
        </w:rPr>
        <w:t>a）</w:t>
      </w:r>
    </w:p>
    <w:p>
      <w:pPr>
        <w:pStyle w:val="87"/>
        <w:rPr>
          <w:rFonts w:hint="default"/>
        </w:rPr>
      </w:pPr>
      <w:r>
        <w:rPr>
          <w:rFonts w:hint="default"/>
        </w:rPr>
        <w:drawing>
          <wp:inline distT="0" distB="0" distL="114300" distR="114300">
            <wp:extent cx="5394960" cy="7774305"/>
            <wp:effectExtent l="0" t="0" r="0"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
                    <a:stretch>
                      <a:fillRect/>
                    </a:stretch>
                  </pic:blipFill>
                  <pic:spPr>
                    <a:xfrm>
                      <a:off x="0" y="0"/>
                      <a:ext cx="5394960" cy="7774305"/>
                    </a:xfrm>
                    <a:prstGeom prst="rect">
                      <a:avLst/>
                    </a:prstGeom>
                  </pic:spPr>
                </pic:pic>
              </a:graphicData>
            </a:graphic>
          </wp:inline>
        </w:drawing>
      </w:r>
    </w:p>
    <w:p>
      <w:pPr>
        <w:pStyle w:val="87"/>
      </w:pPr>
      <w:r>
        <w:rPr>
          <w:rFonts w:hint="eastAsia"/>
        </w:rPr>
        <w:t>b)</w:t>
      </w:r>
    </w:p>
    <w:p>
      <w:pPr>
        <w:pStyle w:val="87"/>
      </w:pPr>
    </w:p>
    <w:p>
      <w:pPr>
        <w:pStyle w:val="87"/>
      </w:pPr>
    </w:p>
    <w:p>
      <w:pPr>
        <w:pStyle w:val="87"/>
      </w:pPr>
    </w:p>
    <w:p>
      <w:pPr>
        <w:pStyle w:val="87"/>
      </w:pPr>
      <w:r>
        <w:object>
          <v:shape id="_x0000_i1025" o:spt="75" type="#_x0000_t75" style="height:579.45pt;width:425.1pt;" o:ole="t" filled="f" o:preferrelative="t" stroked="f" coordsize="21600,21600">
            <v:path/>
            <v:fill on="f" focussize="0,0"/>
            <v:stroke on="f" joinstyle="miter"/>
            <v:imagedata r:id="rId14" o:title=""/>
            <o:lock v:ext="edit" aspectratio="t"/>
            <w10:wrap type="none"/>
            <w10:anchorlock/>
          </v:shape>
          <o:OLEObject Type="Embed" ProgID="Visio.Drawing.15" ShapeID="_x0000_i1025" DrawAspect="Content" ObjectID="_1468075725" r:id="rId13">
            <o:LockedField>false</o:LockedField>
          </o:OLEObject>
        </w:object>
      </w:r>
    </w:p>
    <w:p>
      <w:pPr>
        <w:pStyle w:val="87"/>
      </w:pPr>
      <w:r>
        <w:rPr>
          <w:rFonts w:hint="eastAsia"/>
        </w:rPr>
        <w:t>c)</w:t>
      </w:r>
    </w:p>
    <w:p>
      <w:pPr>
        <w:pStyle w:val="89"/>
      </w:pPr>
      <w:bookmarkStart w:id="8" w:name="_Ref153290099"/>
      <w:r>
        <w:rPr>
          <w:rFonts w:hint="eastAsia"/>
        </w:rPr>
        <w:t xml:space="preserve">图 </w:t>
      </w:r>
      <w:r>
        <w:rPr>
          <w:rFonts w:hint="default"/>
          <w:woUserID w:val="1"/>
        </w:rPr>
        <w:t>1</w:t>
      </w:r>
      <w:bookmarkEnd w:id="8"/>
      <w:r>
        <w:t>系统组成</w:t>
      </w:r>
    </w:p>
    <w:p>
      <w:pPr>
        <w:pStyle w:val="62"/>
      </w:pPr>
      <w:bookmarkStart w:id="9" w:name="_Toc1827958085"/>
      <w:bookmarkStart w:id="10" w:name="_Toc163030138"/>
      <w:bookmarkStart w:id="11" w:name="_Toc210839120"/>
      <w:bookmarkStart w:id="12" w:name="_Toc1735247287"/>
      <w:bookmarkStart w:id="13" w:name="_Toc1384612654"/>
      <w:bookmarkStart w:id="14" w:name="_Toc1643299382"/>
      <w:bookmarkStart w:id="15" w:name="_Toc1732258889"/>
      <w:bookmarkStart w:id="16" w:name="_Toc1103132918"/>
      <w:r>
        <w:rPr>
          <w:rFonts w:hint="eastAsia"/>
        </w:rPr>
        <w:t>特点</w:t>
      </w:r>
      <w:bookmarkEnd w:id="9"/>
      <w:bookmarkEnd w:id="10"/>
      <w:bookmarkEnd w:id="11"/>
      <w:bookmarkEnd w:id="12"/>
      <w:bookmarkEnd w:id="13"/>
      <w:bookmarkEnd w:id="14"/>
      <w:bookmarkEnd w:id="15"/>
      <w:bookmarkEnd w:id="16"/>
    </w:p>
    <w:p>
      <w:pPr>
        <w:pStyle w:val="68"/>
        <w:ind w:firstLine="440"/>
        <w:jc w:val="left"/>
        <w:rPr>
          <w:rFonts w:ascii="Arial" w:hAnsi="Arial" w:eastAsia="等线" w:cs="Arial"/>
          <w:sz w:val="22"/>
        </w:rPr>
      </w:pPr>
      <w:r>
        <w:rPr>
          <w:rFonts w:hint="eastAsia" w:ascii="Arial" w:hAnsi="Arial" w:eastAsia="等线" w:cs="Arial"/>
          <w:sz w:val="22"/>
        </w:rPr>
        <w:t>（1）整体布局</w:t>
      </w:r>
    </w:p>
    <w:p>
      <w:pPr>
        <w:pStyle w:val="68"/>
        <w:ind w:firstLine="440"/>
        <w:rPr>
          <w:rFonts w:ascii="Arial" w:hAnsi="Arial" w:eastAsia="等线" w:cs="Arial"/>
          <w:sz w:val="22"/>
        </w:rPr>
      </w:pPr>
      <w:r>
        <w:rPr>
          <w:rFonts w:hint="eastAsia" w:ascii="Arial" w:hAnsi="Arial" w:eastAsia="等线" w:cs="Arial"/>
          <w:sz w:val="22"/>
        </w:rPr>
        <w:t>强对标人类关节尺寸及关节运动范围;</w:t>
      </w:r>
    </w:p>
    <w:p>
      <w:pPr>
        <w:pStyle w:val="68"/>
        <w:ind w:firstLine="440"/>
        <w:rPr>
          <w:rFonts w:ascii="Arial" w:hAnsi="Arial" w:eastAsia="等线" w:cs="Arial"/>
          <w:sz w:val="22"/>
        </w:rPr>
      </w:pPr>
    </w:p>
    <w:p>
      <w:pPr>
        <w:pStyle w:val="68"/>
        <w:spacing w:line="240" w:lineRule="auto"/>
        <w:jc w:val="center"/>
        <w:rPr>
          <w:rStyle w:val="90"/>
        </w:rPr>
      </w:pPr>
      <w:r>
        <w:object>
          <v:shape id="_x0000_i1026" o:spt="75" type="#_x0000_t75" style="height:210.7pt;width:424.8pt;" o:ole="t" filled="f" o:preferrelative="t" stroked="f" coordsize="21600,21600">
            <v:path/>
            <v:fill on="f" focussize="0,0"/>
            <v:stroke on="f" joinstyle="miter"/>
            <v:imagedata r:id="rId16" o:title=""/>
            <o:lock v:ext="edit" aspectratio="t"/>
            <w10:wrap type="none"/>
            <w10:anchorlock/>
          </v:shape>
          <o:OLEObject Type="Embed" ProgID="Visio.Drawing.15" ShapeID="_x0000_i1026" DrawAspect="Content" ObjectID="_1468075726" r:id="rId15">
            <o:LockedField>false</o:LockedField>
          </o:OLEObject>
        </w:object>
      </w:r>
      <w:r>
        <w:rPr>
          <w:rStyle w:val="90"/>
          <w:rFonts w:hint="eastAsia"/>
        </w:rPr>
        <w:t xml:space="preserve">图 </w:t>
      </w:r>
      <w:r>
        <w:rPr>
          <w:rStyle w:val="90"/>
          <w:rFonts w:hint="default" w:asciiTheme="minorHAnsi"/>
          <w:woUserID w:val="1"/>
        </w:rPr>
        <w:t>2</w:t>
      </w:r>
      <w:r>
        <w:rPr>
          <w:rStyle w:val="90"/>
        </w:rPr>
        <w:t>关节尺寸对比图</w:t>
      </w:r>
    </w:p>
    <w:p>
      <w:pPr>
        <w:pStyle w:val="68"/>
        <w:spacing w:line="240" w:lineRule="auto"/>
        <w:ind w:firstLine="440"/>
        <w:jc w:val="left"/>
        <w:rPr>
          <w:rFonts w:ascii="Arial" w:hAnsi="Arial" w:eastAsia="等线" w:cs="Arial"/>
          <w:sz w:val="22"/>
        </w:rPr>
      </w:pPr>
      <w:r>
        <w:rPr>
          <w:rFonts w:hint="eastAsia" w:ascii="Arial" w:hAnsi="Arial" w:eastAsia="等线" w:cs="Arial"/>
          <w:sz w:val="22"/>
        </w:rPr>
        <w:t>强对标人感知系统，包括视觉、听觉、触觉、嗅觉和动觉；</w:t>
      </w:r>
    </w:p>
    <w:p>
      <w:pPr>
        <w:pStyle w:val="68"/>
        <w:ind w:firstLine="440"/>
        <w:jc w:val="left"/>
        <w:rPr>
          <w:rFonts w:ascii="Arial" w:hAnsi="Arial" w:eastAsia="等线" w:cs="Arial"/>
          <w:sz w:val="22"/>
        </w:rPr>
      </w:pPr>
      <w:r>
        <w:rPr>
          <w:rFonts w:hint="eastAsia" w:ascii="Arial" w:hAnsi="Arial" w:eastAsia="等线" w:cs="Arial"/>
          <w:sz w:val="22"/>
        </w:rPr>
        <w:t>（2）机械臂</w:t>
      </w:r>
    </w:p>
    <w:p>
      <w:pPr>
        <w:pStyle w:val="68"/>
        <w:spacing w:line="240" w:lineRule="auto"/>
        <w:ind w:firstLine="440"/>
        <w:jc w:val="left"/>
        <w:rPr>
          <w:rFonts w:ascii="Arial" w:hAnsi="Arial" w:eastAsia="等线" w:cs="Arial"/>
          <w:sz w:val="22"/>
        </w:rPr>
      </w:pPr>
      <w:r>
        <w:rPr>
          <w:rFonts w:hint="eastAsia" w:ascii="Arial" w:hAnsi="Arial" w:eastAsia="等线" w:cs="Arial"/>
          <w:sz w:val="22"/>
        </w:rPr>
        <w:t>强对标人类臂的高灵巧性。有效工作半径大、关节运动范围大、末端法兰与转轴距离短、负载自重比高。</w:t>
      </w:r>
    </w:p>
    <w:p>
      <w:pPr>
        <w:pStyle w:val="68"/>
        <w:spacing w:line="240" w:lineRule="auto"/>
        <w:ind w:firstLine="440"/>
        <w:jc w:val="left"/>
        <w:rPr>
          <w:rFonts w:ascii="Arial" w:hAnsi="Arial" w:eastAsia="等线" w:cs="Arial"/>
          <w:sz w:val="22"/>
        </w:rPr>
      </w:pPr>
      <w:r>
        <w:rPr>
          <w:rFonts w:hint="eastAsia" w:ascii="Arial" w:hAnsi="Arial" w:eastAsia="等线" w:cs="Arial"/>
          <w:sz w:val="22"/>
        </w:rPr>
        <w:t>臂手总线统一为EtherCAT，线路简洁。</w:t>
      </w:r>
    </w:p>
    <w:p>
      <w:pPr>
        <w:pStyle w:val="68"/>
        <w:spacing w:line="240" w:lineRule="auto"/>
        <w:ind w:firstLine="440"/>
        <w:jc w:val="center"/>
        <w:rPr>
          <w:rFonts w:ascii="Arial" w:hAnsi="Arial" w:eastAsia="等线" w:cs="Arial"/>
          <w:sz w:val="22"/>
        </w:rPr>
      </w:pPr>
      <w:r>
        <w:rPr>
          <w:rFonts w:ascii="Arial" w:hAnsi="Arial" w:eastAsia="等线" w:cs="Arial"/>
          <w:sz w:val="22"/>
        </w:rPr>
        <w:drawing>
          <wp:inline distT="0" distB="0" distL="0" distR="0">
            <wp:extent cx="2794000" cy="1068705"/>
            <wp:effectExtent l="0" t="0" r="635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7"/>
                    <a:stretch>
                      <a:fillRect/>
                    </a:stretch>
                  </pic:blipFill>
                  <pic:spPr>
                    <a:xfrm>
                      <a:off x="0" y="0"/>
                      <a:ext cx="2847775" cy="1089683"/>
                    </a:xfrm>
                    <a:prstGeom prst="rect">
                      <a:avLst/>
                    </a:prstGeom>
                  </pic:spPr>
                </pic:pic>
              </a:graphicData>
            </a:graphic>
          </wp:inline>
        </w:drawing>
      </w:r>
    </w:p>
    <w:p>
      <w:pPr>
        <w:pStyle w:val="68"/>
        <w:spacing w:line="240" w:lineRule="auto"/>
        <w:ind w:firstLine="440"/>
        <w:jc w:val="center"/>
        <w:rPr>
          <w:rFonts w:ascii="Arial" w:hAnsi="Arial" w:eastAsia="等线" w:cs="Arial"/>
          <w:sz w:val="22"/>
        </w:rPr>
      </w:pPr>
      <w:r>
        <w:rPr>
          <w:rFonts w:ascii="Arial" w:hAnsi="Arial" w:eastAsia="等线" w:cs="Arial"/>
          <w:sz w:val="22"/>
        </w:rPr>
        <w:drawing>
          <wp:inline distT="0" distB="0" distL="0" distR="0">
            <wp:extent cx="2848610" cy="1028065"/>
            <wp:effectExtent l="0" t="0" r="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extLst>
                        <a:ext uri="{BEBA8EAE-BF5A-486C-A8C5-ECC9F3942E4B}">
                          <a14:imgProps xmlns:a14="http://schemas.microsoft.com/office/drawing/2010/main">
                            <a14:imgLayer r:embed="rId19">
                              <a14:imgEffect>
                                <a14:backgroundRemoval t="0" b="100000" l="0" r="100000">
                                  <a14:foregroundMark x1="4525" y1="67355" x2="39930" y2="0"/>
                                  <a14:foregroundMark x1="19543" y1="50413" x2="26852" y2="0"/>
                                  <a14:foregroundMark x1="29935" y1="49449" x2="38637" y2="0"/>
                                  <a14:foregroundMark x1="42566" y1="42287" x2="53207" y2="0"/>
                                  <a14:foregroundMark x1="47887" y1="26171" x2="50522" y2="0"/>
                                  <a14:foregroundMark x1="52362" y1="18733" x2="54898" y2="0"/>
                                  <a14:foregroundMark x1="59075" y1="33747" x2="65788" y2="0"/>
                                  <a14:foregroundMark x1="65838" y1="23140" x2="83739" y2="0"/>
                                  <a14:foregroundMark x1="88016" y1="8402" x2="84137" y2="0"/>
                                  <a14:foregroundMark x1="92541" y1="23140" x2="74291" y2="0"/>
                                  <a14:foregroundMark x1="35057" y1="71901" x2="53158" y2="0"/>
                                  <a14:foregroundMark x1="62108" y1="54959" x2="81800" y2="0"/>
                                  <a14:foregroundMark x1="7956" y1="92562" x2="1890" y2="0"/>
                                  <a14:foregroundMark x1="1989" y1="76171" x2="9697" y2="0"/>
                                  <a14:foregroundMark x1="2089" y1="87741" x2="2238" y2="0"/>
                                  <a14:foregroundMark x1="11934" y1="95592" x2="17006" y2="0"/>
                                  <a14:foregroundMark x1="80557" y1="10193" x2="85281" y2="0"/>
                                  <a14:foregroundMark x1="86872" y1="5096" x2="88414" y2="0"/>
                                  <a14:foregroundMark x1="1591" y1="71901" x2="2984" y2="0"/>
                                  <a14:foregroundMark x1="1044" y1="76997" x2="1641" y2="0"/>
                                  <a14:foregroundMark x1="1144" y1="73967" x2="1691" y2="0"/>
                                  <a14:foregroundMark x1="35803" y1="46006" x2="42815" y2="0"/>
                                  <a14:backgroundMark x1="8702" y1="36226" x2="29488" y2="0"/>
                                  <a14:backgroundMark x1="54699" y1="10606" x2="68324" y2="0"/>
                                  <a14:backgroundMark x1="96221" y1="13085" x2="96768" y2="0"/>
                                  <a14:backgroundMark x1="93187" y1="10055" x2="93536" y2="0"/>
                                  <a14:backgroundMark x1="2486" y1="96281" x2="746" y2="0"/>
                                  <a14:backgroundMark x1="746" y1="69008" x2="547" y2="0"/>
                                </a14:backgroundRemoval>
                              </a14:imgEffect>
                            </a14:imgLayer>
                          </a14:imgProps>
                        </a:ext>
                      </a:extLst>
                    </a:blip>
                    <a:stretch>
                      <a:fillRect/>
                    </a:stretch>
                  </pic:blipFill>
                  <pic:spPr>
                    <a:xfrm>
                      <a:off x="0" y="0"/>
                      <a:ext cx="2878892" cy="1039299"/>
                    </a:xfrm>
                    <a:prstGeom prst="rect">
                      <a:avLst/>
                    </a:prstGeom>
                  </pic:spPr>
                </pic:pic>
              </a:graphicData>
            </a:graphic>
          </wp:inline>
        </w:drawing>
      </w:r>
    </w:p>
    <w:p>
      <w:pPr>
        <w:pStyle w:val="89"/>
      </w:pPr>
      <w:r>
        <w:rPr>
          <w:rFonts w:hint="eastAsia"/>
        </w:rPr>
        <w:t xml:space="preserve">图 </w:t>
      </w:r>
      <w:r>
        <w:rPr>
          <w:rFonts w:hint="default"/>
          <w:woUserID w:val="1"/>
        </w:rPr>
        <w:t>3</w:t>
      </w:r>
      <w:r>
        <w:t>机械臂示意图</w:t>
      </w:r>
    </w:p>
    <w:p>
      <w:pPr>
        <w:pStyle w:val="68"/>
        <w:jc w:val="center"/>
        <w:rPr>
          <w:rFonts w:ascii="Arial" w:hAnsi="Arial" w:eastAsia="等线" w:cs="Arial"/>
          <w:sz w:val="22"/>
        </w:rP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rPr>
          <w:rFonts w:hint="eastAsia" w:ascii="Arial" w:hAnsi="Arial" w:eastAsia="等线" w:cs="Arial"/>
          <w:sz w:val="22"/>
        </w:rPr>
        <w:t>机械臂总体技术参数</w:t>
      </w:r>
    </w:p>
    <w:tbl>
      <w:tblPr>
        <w:tblStyle w:val="2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7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01" w:type="dxa"/>
          </w:tcPr>
          <w:p>
            <w:pPr>
              <w:keepNext w:val="0"/>
              <w:keepLines w:val="0"/>
              <w:suppressLineNumbers w:val="0"/>
              <w:spacing w:before="0" w:beforeAutospacing="0" w:after="160" w:afterAutospacing="0" w:line="240" w:lineRule="auto"/>
              <w:ind w:left="0" w:right="0" w:firstLine="440"/>
              <w:jc w:val="left"/>
              <w:rPr>
                <w:rFonts w:hint="eastAsia" w:ascii="Times New Roman" w:hAnsi="Times New Roman" w:eastAsiaTheme="minorEastAsia" w:cstheme="minorBidi"/>
                <w:sz w:val="24"/>
              </w:rPr>
            </w:pPr>
            <w:r>
              <w:rPr>
                <w:rFonts w:hint="default" w:ascii="Times New Roman" w:hAnsi="Times New Roman" w:eastAsiaTheme="minorEastAsia" w:cstheme="minorBidi"/>
                <w:sz w:val="24"/>
              </w:rPr>
              <w:t>序号</w:t>
            </w:r>
          </w:p>
        </w:tc>
        <w:tc>
          <w:tcPr>
            <w:tcW w:w="7619" w:type="dxa"/>
          </w:tcPr>
          <w:p>
            <w:pPr>
              <w:keepNext w:val="0"/>
              <w:keepLines w:val="0"/>
              <w:suppressLineNumbers w:val="0"/>
              <w:spacing w:before="0" w:beforeAutospacing="0" w:after="160" w:afterAutospacing="0" w:line="240" w:lineRule="auto"/>
              <w:ind w:left="0" w:right="0" w:firstLine="440"/>
              <w:jc w:val="left"/>
              <w:rPr>
                <w:rFonts w:hint="eastAsia" w:ascii="Times New Roman" w:hAnsi="Times New Roman" w:eastAsiaTheme="minorEastAsia" w:cstheme="minorBidi"/>
                <w:sz w:val="24"/>
              </w:rPr>
            </w:pPr>
            <w:r>
              <w:rPr>
                <w:rFonts w:hint="default" w:ascii="Times New Roman" w:hAnsi="Times New Roman" w:eastAsiaTheme="minorEastAsia" w:cstheme="minorBidi"/>
                <w:sz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01" w:type="dxa"/>
          </w:tcPr>
          <w:p>
            <w:pPr>
              <w:keepNext w:val="0"/>
              <w:keepLines w:val="0"/>
              <w:suppressLineNumbers w:val="0"/>
              <w:spacing w:before="0" w:beforeAutospacing="0" w:after="160" w:afterAutospacing="0" w:line="240" w:lineRule="auto"/>
              <w:ind w:left="0" w:right="0" w:firstLine="440"/>
              <w:jc w:val="left"/>
              <w:rPr>
                <w:rFonts w:hint="eastAsia" w:ascii="Times New Roman" w:hAnsi="Times New Roman" w:eastAsiaTheme="minorEastAsia" w:cstheme="minorBidi"/>
                <w:sz w:val="24"/>
              </w:rPr>
            </w:pPr>
            <w:r>
              <w:rPr>
                <w:rFonts w:hint="default" w:ascii="Times New Roman" w:hAnsi="Times New Roman" w:eastAsiaTheme="minorEastAsia" w:cstheme="minorBidi"/>
                <w:sz w:val="24"/>
              </w:rPr>
              <w:t>1</w:t>
            </w:r>
          </w:p>
        </w:tc>
        <w:tc>
          <w:tcPr>
            <w:tcW w:w="7619" w:type="dxa"/>
          </w:tcPr>
          <w:p>
            <w:pPr>
              <w:keepNext w:val="0"/>
              <w:keepLines w:val="0"/>
              <w:suppressLineNumbers w:val="0"/>
              <w:spacing w:before="0" w:beforeAutospacing="0" w:after="160" w:afterAutospacing="0" w:line="240" w:lineRule="auto"/>
              <w:ind w:left="0" w:right="0"/>
              <w:jc w:val="left"/>
              <w:rPr>
                <w:rFonts w:hint="eastAsia" w:asciiTheme="minorEastAsia" w:hAnsiTheme="minorEastAsia" w:eastAsiaTheme="minorEastAsia" w:cstheme="minorBidi"/>
                <w:sz w:val="21"/>
                <w:szCs w:val="22"/>
              </w:rPr>
            </w:pPr>
            <w:r>
              <w:rPr>
                <w:rFonts w:hint="default" w:asciiTheme="minorEastAsia" w:hAnsiTheme="minorEastAsia" w:eastAsiaTheme="minorEastAsia" w:cstheme="minorBidi"/>
                <w:sz w:val="21"/>
                <w:szCs w:val="22"/>
              </w:rPr>
              <w:t>单臂自由度</w:t>
            </w:r>
            <w:r>
              <w:rPr>
                <w:rFonts w:hint="eastAsia" w:asciiTheme="minorEastAsia" w:hAnsiTheme="minorEastAsia" w:eastAsiaTheme="minorEastAsia" w:cstheme="minorBidi"/>
                <w:sz w:val="21"/>
                <w:szCs w:val="22"/>
              </w:rPr>
              <w:t>7</w:t>
            </w:r>
            <w:r>
              <w:rPr>
                <w:rFonts w:hint="default" w:asciiTheme="minorEastAsia" w:hAnsiTheme="minorEastAsia" w:eastAsiaTheme="minorEastAsia" w:cstheme="minorBidi"/>
                <w:sz w:val="21"/>
                <w:szCs w:val="22"/>
              </w:rPr>
              <w:t>个，臂展600mm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01" w:type="dxa"/>
          </w:tcPr>
          <w:p>
            <w:pPr>
              <w:keepNext w:val="0"/>
              <w:keepLines w:val="0"/>
              <w:suppressLineNumbers w:val="0"/>
              <w:spacing w:before="0" w:beforeAutospacing="0" w:after="160" w:afterAutospacing="0" w:line="240" w:lineRule="auto"/>
              <w:ind w:left="0" w:right="0" w:firstLine="440"/>
              <w:jc w:val="left"/>
              <w:rPr>
                <w:rFonts w:hint="eastAsia" w:ascii="Times New Roman" w:hAnsi="Times New Roman" w:eastAsiaTheme="minorEastAsia" w:cstheme="minorBidi"/>
                <w:sz w:val="24"/>
              </w:rPr>
            </w:pPr>
            <w:r>
              <w:rPr>
                <w:rFonts w:hint="default" w:ascii="Times New Roman" w:hAnsi="Times New Roman" w:eastAsiaTheme="minorEastAsia" w:cstheme="minorBidi"/>
                <w:sz w:val="24"/>
              </w:rPr>
              <w:t>2</w:t>
            </w:r>
          </w:p>
        </w:tc>
        <w:tc>
          <w:tcPr>
            <w:tcW w:w="7619" w:type="dxa"/>
          </w:tcPr>
          <w:p>
            <w:pPr>
              <w:keepNext w:val="0"/>
              <w:keepLines w:val="0"/>
              <w:suppressLineNumbers w:val="0"/>
              <w:spacing w:before="0" w:beforeAutospacing="0" w:after="160" w:afterAutospacing="0" w:line="240" w:lineRule="auto"/>
              <w:ind w:left="0" w:right="0"/>
              <w:jc w:val="left"/>
              <w:rPr>
                <w:rFonts w:hint="eastAsia" w:asciiTheme="minorEastAsia" w:hAnsiTheme="minorEastAsia" w:eastAsiaTheme="minorEastAsia" w:cstheme="minorBidi"/>
                <w:sz w:val="21"/>
                <w:szCs w:val="22"/>
              </w:rPr>
            </w:pPr>
            <w:r>
              <w:rPr>
                <w:rFonts w:hint="default" w:asciiTheme="minorEastAsia" w:hAnsiTheme="minorEastAsia" w:eastAsiaTheme="minorEastAsia" w:cstheme="minorBidi"/>
                <w:sz w:val="21"/>
                <w:szCs w:val="22"/>
              </w:rPr>
              <w:t>机械臂负载能力：≥</w:t>
            </w:r>
            <w:r>
              <w:rPr>
                <w:rFonts w:hint="eastAsia" w:asciiTheme="minorEastAsia" w:hAnsiTheme="minorEastAsia" w:eastAsiaTheme="minorEastAsia" w:cstheme="minorBidi"/>
                <w:sz w:val="21"/>
                <w:szCs w:val="22"/>
              </w:rPr>
              <w:t>3kg</w:t>
            </w:r>
            <w:r>
              <w:rPr>
                <w:rFonts w:hint="default" w:asciiTheme="minorEastAsia" w:hAnsiTheme="minorEastAsia" w:eastAsiaTheme="minorEastAsia" w:cstheme="minorBidi"/>
                <w:sz w:val="21"/>
                <w:szCs w:val="22"/>
              </w:rPr>
              <w:t>；双臂搬运负载≥</w:t>
            </w:r>
            <w:r>
              <w:rPr>
                <w:rFonts w:hint="eastAsia" w:asciiTheme="minorEastAsia" w:hAnsiTheme="minorEastAsia" w:eastAsiaTheme="minorEastAsia" w:cstheme="minorBidi"/>
                <w:sz w:val="21"/>
                <w:szCs w:val="22"/>
              </w:rPr>
              <w:t>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01" w:type="dxa"/>
          </w:tcPr>
          <w:p>
            <w:pPr>
              <w:keepNext w:val="0"/>
              <w:keepLines w:val="0"/>
              <w:suppressLineNumbers w:val="0"/>
              <w:spacing w:before="0" w:beforeAutospacing="0" w:after="160" w:afterAutospacing="0" w:line="240" w:lineRule="auto"/>
              <w:ind w:left="0" w:right="0" w:firstLine="440"/>
              <w:jc w:val="left"/>
              <w:rPr>
                <w:rFonts w:hint="eastAsia" w:ascii="Times New Roman" w:hAnsi="Times New Roman" w:eastAsiaTheme="minorEastAsia" w:cstheme="minorBidi"/>
                <w:sz w:val="24"/>
              </w:rPr>
            </w:pPr>
            <w:r>
              <w:rPr>
                <w:rFonts w:hint="default" w:ascii="Times New Roman" w:hAnsi="Times New Roman" w:eastAsiaTheme="minorEastAsia" w:cstheme="minorBidi"/>
                <w:sz w:val="24"/>
              </w:rPr>
              <w:t>3</w:t>
            </w:r>
          </w:p>
        </w:tc>
        <w:tc>
          <w:tcPr>
            <w:tcW w:w="7619" w:type="dxa"/>
          </w:tcPr>
          <w:p>
            <w:pPr>
              <w:keepNext w:val="0"/>
              <w:keepLines w:val="0"/>
              <w:suppressLineNumbers w:val="0"/>
              <w:spacing w:before="0" w:beforeAutospacing="0" w:after="160" w:afterAutospacing="0" w:line="240" w:lineRule="auto"/>
              <w:ind w:left="0" w:right="0"/>
              <w:jc w:val="left"/>
              <w:rPr>
                <w:rFonts w:hint="eastAsia" w:asciiTheme="minorEastAsia" w:hAnsiTheme="minorEastAsia" w:eastAsiaTheme="minorEastAsia" w:cstheme="minorBidi"/>
                <w:sz w:val="21"/>
                <w:szCs w:val="22"/>
              </w:rPr>
            </w:pPr>
            <w:r>
              <w:rPr>
                <w:rFonts w:hint="default" w:asciiTheme="minorEastAsia" w:hAnsiTheme="minorEastAsia" w:eastAsiaTheme="minorEastAsia" w:cstheme="minorBidi"/>
                <w:sz w:val="21"/>
                <w:szCs w:val="22"/>
              </w:rPr>
              <w:t>自重≤</w:t>
            </w:r>
            <w:r>
              <w:rPr>
                <w:rFonts w:hint="eastAsia" w:asciiTheme="minorEastAsia" w:hAnsiTheme="minorEastAsia" w:eastAsiaTheme="minorEastAsia" w:cstheme="minorBidi"/>
                <w:sz w:val="21"/>
                <w:szCs w:val="22"/>
              </w:rPr>
              <w:t>5</w:t>
            </w:r>
            <w:r>
              <w:rPr>
                <w:rFonts w:hint="default" w:asciiTheme="minorEastAsia" w:hAnsiTheme="minorEastAsia" w:eastAsiaTheme="minorEastAsia" w:cstheme="minorBidi"/>
                <w:sz w:val="21"/>
                <w:szCs w:val="22"/>
              </w:rPr>
              <w:t>.</w:t>
            </w:r>
            <w:r>
              <w:rPr>
                <w:rFonts w:hint="eastAsia" w:asciiTheme="minorEastAsia" w:hAnsiTheme="minorEastAsia" w:eastAsiaTheme="minorEastAsia" w:cstheme="minorBidi"/>
                <w:sz w:val="21"/>
                <w:szCs w:val="22"/>
              </w:rPr>
              <w:t>7</w:t>
            </w:r>
            <w:r>
              <w:rPr>
                <w:rFonts w:hint="default" w:asciiTheme="minorEastAsia" w:hAnsiTheme="minorEastAsia" w:eastAsiaTheme="minorEastAsia" w:cstheme="minorBidi"/>
                <w:sz w:val="21"/>
                <w:szCs w:val="22"/>
              </w:rPr>
              <w:t>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01" w:type="dxa"/>
          </w:tcPr>
          <w:p>
            <w:pPr>
              <w:keepNext w:val="0"/>
              <w:keepLines w:val="0"/>
              <w:suppressLineNumbers w:val="0"/>
              <w:spacing w:before="0" w:beforeAutospacing="0" w:after="160" w:afterAutospacing="0" w:line="240" w:lineRule="auto"/>
              <w:ind w:left="0" w:right="0" w:firstLine="440"/>
              <w:jc w:val="left"/>
              <w:rPr>
                <w:rFonts w:hint="eastAsia" w:ascii="Times New Roman" w:hAnsi="Times New Roman" w:eastAsiaTheme="minorEastAsia" w:cstheme="minorBidi"/>
                <w:sz w:val="24"/>
              </w:rPr>
            </w:pPr>
            <w:r>
              <w:rPr>
                <w:rFonts w:hint="default" w:ascii="Times New Roman" w:hAnsi="Times New Roman" w:eastAsiaTheme="minorEastAsia" w:cstheme="minorBidi"/>
                <w:sz w:val="24"/>
              </w:rPr>
              <w:t>4</w:t>
            </w:r>
          </w:p>
        </w:tc>
        <w:tc>
          <w:tcPr>
            <w:tcW w:w="7619" w:type="dxa"/>
          </w:tcPr>
          <w:p>
            <w:pPr>
              <w:keepNext w:val="0"/>
              <w:keepLines w:val="0"/>
              <w:suppressLineNumbers w:val="0"/>
              <w:spacing w:before="0" w:beforeAutospacing="0" w:after="160" w:afterAutospacing="0" w:line="240" w:lineRule="auto"/>
              <w:ind w:left="0" w:right="0"/>
              <w:jc w:val="left"/>
              <w:rPr>
                <w:rFonts w:hint="eastAsia" w:asciiTheme="minorEastAsia" w:hAnsiTheme="minorEastAsia" w:eastAsiaTheme="minorEastAsia" w:cstheme="minorBidi"/>
                <w:sz w:val="21"/>
                <w:szCs w:val="22"/>
              </w:rPr>
            </w:pPr>
            <w:r>
              <w:rPr>
                <w:rFonts w:hint="default" w:asciiTheme="minorEastAsia" w:hAnsiTheme="minorEastAsia" w:eastAsiaTheme="minorEastAsia" w:cstheme="minorBidi"/>
                <w:sz w:val="21"/>
                <w:szCs w:val="22"/>
              </w:rPr>
              <w:t>重复定位精度优于±0.</w:t>
            </w:r>
            <w:r>
              <w:rPr>
                <w:rFonts w:hint="eastAsia" w:asciiTheme="minorEastAsia" w:hAnsiTheme="minorEastAsia" w:eastAsiaTheme="minorEastAsia" w:cstheme="minorBidi"/>
                <w:sz w:val="21"/>
                <w:szCs w:val="22"/>
              </w:rPr>
              <w:t>2</w:t>
            </w:r>
            <w:r>
              <w:rPr>
                <w:rFonts w:hint="default" w:asciiTheme="minorEastAsia" w:hAnsiTheme="minorEastAsia" w:eastAsiaTheme="minorEastAsia" w:cstheme="minorBidi"/>
                <w:sz w:val="21"/>
                <w:szCs w:val="22"/>
              </w:rPr>
              <w:t>mm</w:t>
            </w:r>
          </w:p>
        </w:tc>
      </w:tr>
    </w:tbl>
    <w:p>
      <w:pPr>
        <w:pStyle w:val="68"/>
        <w:ind w:firstLine="440"/>
        <w:rPr>
          <w:rFonts w:ascii="Arial" w:hAnsi="Arial" w:eastAsia="等线" w:cs="Arial"/>
          <w:color w:val="FF0000"/>
          <w:sz w:val="22"/>
          <w:highlight w:val="yellow"/>
        </w:rPr>
      </w:pPr>
    </w:p>
    <w:p>
      <w:pPr>
        <w:pStyle w:val="68"/>
        <w:ind w:firstLine="440"/>
        <w:rPr>
          <w:rFonts w:ascii="Arial" w:hAnsi="Arial" w:eastAsia="等线" w:cs="Arial"/>
          <w:color w:val="FF0000"/>
          <w:sz w:val="22"/>
          <w:highlight w:val="yellow"/>
        </w:rPr>
      </w:pPr>
    </w:p>
    <w:p>
      <w:pPr>
        <w:pStyle w:val="68"/>
        <w:ind w:firstLine="440"/>
        <w:rPr>
          <w:rFonts w:ascii="Arial" w:hAnsi="Arial" w:eastAsia="等线" w:cs="Arial"/>
          <w:color w:val="FF0000"/>
          <w:sz w:val="22"/>
          <w:highlight w:val="yellow"/>
        </w:rPr>
      </w:pPr>
    </w:p>
    <w:p>
      <w:pPr>
        <w:pStyle w:val="68"/>
        <w:ind w:firstLine="440"/>
        <w:rPr>
          <w:rFonts w:ascii="Arial" w:hAnsi="Arial" w:eastAsia="等线" w:cs="Arial"/>
          <w:color w:val="FF0000"/>
          <w:sz w:val="22"/>
          <w:highlight w:val="yellow"/>
        </w:rPr>
      </w:pPr>
    </w:p>
    <w:p>
      <w:pPr>
        <w:jc w:val="center"/>
        <w:rPr>
          <w:rFonts w:hint="eastAsia" w:ascii="Arial" w:hAnsi="Arial" w:eastAsia="等线" w:cs="Arial"/>
          <w:color w:val="FF0000"/>
          <w:sz w:val="22"/>
          <w:highlight w:val="yellow"/>
        </w:rPr>
      </w:pPr>
      <w:r>
        <w:rPr>
          <w:rFonts w:hint="eastAsia" w:ascii="Arial" w:hAnsi="Arial" w:eastAsia="等线" w:cs="Arial"/>
          <w:color w:val="FF0000"/>
          <w:sz w:val="22"/>
          <w:highlight w:val="yellow"/>
        </w:rPr>
        <w:drawing>
          <wp:inline distT="0" distB="0" distL="114300" distR="114300">
            <wp:extent cx="3197225" cy="4133850"/>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0"/>
                    <a:stretch>
                      <a:fillRect/>
                    </a:stretch>
                  </pic:blipFill>
                  <pic:spPr>
                    <a:xfrm>
                      <a:off x="0" y="0"/>
                      <a:ext cx="3197225" cy="4133850"/>
                    </a:xfrm>
                    <a:prstGeom prst="rect">
                      <a:avLst/>
                    </a:prstGeom>
                  </pic:spPr>
                </pic:pic>
              </a:graphicData>
            </a:graphic>
          </wp:inline>
        </w:drawing>
      </w:r>
    </w:p>
    <w:p>
      <w:pPr>
        <w:pStyle w:val="89"/>
        <w:rPr>
          <w:rFonts w:hint="default"/>
          <w:woUserID w:val="1"/>
        </w:rPr>
      </w:pPr>
      <w:r>
        <w:rPr>
          <w:rFonts w:hint="eastAsia"/>
          <w:woUserID w:val="1"/>
        </w:rPr>
        <w:t xml:space="preserve">图 </w:t>
      </w:r>
      <w:r>
        <w:rPr>
          <w:rFonts w:hint="default"/>
          <w:woUserID w:val="1"/>
        </w:rPr>
        <w:t>4</w:t>
      </w:r>
      <w:r>
        <w:rPr>
          <w:woUserID w:val="1"/>
        </w:rPr>
        <w:t>机械臂操作空间示意</w:t>
      </w:r>
    </w:p>
    <w:p>
      <w:pPr>
        <w:pStyle w:val="68"/>
        <w:ind w:firstLine="440"/>
        <w:jc w:val="left"/>
        <w:rPr>
          <w:rFonts w:ascii="Arial" w:hAnsi="Arial" w:eastAsia="等线" w:cs="Arial"/>
          <w:sz w:val="22"/>
        </w:rPr>
      </w:pPr>
      <w:r>
        <w:rPr>
          <w:rFonts w:hint="eastAsia" w:ascii="Arial" w:hAnsi="Arial" w:eastAsia="等线" w:cs="Arial"/>
          <w:sz w:val="22"/>
        </w:rPr>
        <w:t>（3）仿人灵巧手</w:t>
      </w:r>
    </w:p>
    <w:p>
      <w:pPr>
        <w:pStyle w:val="68"/>
        <w:ind w:firstLine="440"/>
        <w:rPr>
          <w:rFonts w:hint="eastAsia" w:ascii="Arial" w:hAnsi="Arial" w:eastAsia="等线" w:cs="Arial"/>
          <w:kern w:val="2"/>
          <w:sz w:val="22"/>
          <w:szCs w:val="24"/>
          <w:lang w:val="en-US" w:eastAsia="zh-CN" w:bidi="ar"/>
          <w:woUserID w:val="0"/>
        </w:rPr>
      </w:pPr>
      <w:r>
        <w:rPr>
          <w:rFonts w:hint="eastAsia" w:ascii="Arial" w:hAnsi="Arial" w:eastAsia="等线" w:cs="Arial"/>
          <w:kern w:val="2"/>
          <w:sz w:val="22"/>
          <w:szCs w:val="24"/>
          <w:lang w:val="en-US" w:eastAsia="zh-CN" w:bidi="ar"/>
          <w:woUserID w:val="0"/>
        </w:rPr>
        <w:t>本仿人灵巧手分左手和右手，采用模块化设计，本采用模块式可拆卸结构，实现与人形机械臂的快拆快换。每个手指/拇指指尖、手掌部分集成阵列式触觉传感器，可实现精确的接触感知。整体外观设计参考人手及实际抓取需求，与人手近似，简约美观。</w:t>
      </w:r>
    </w:p>
    <w:p>
      <w:pPr>
        <w:pStyle w:val="68"/>
        <w:ind w:firstLine="440"/>
        <w:rPr>
          <w:rFonts w:ascii="Arial" w:hAnsi="Arial" w:eastAsia="等线" w:cs="Arial"/>
          <w:sz w:val="22"/>
          <w:woUserID w:val="1"/>
        </w:rPr>
      </w:pPr>
      <w:r>
        <w:rPr>
          <w:rFonts w:hint="eastAsia" w:ascii="Arial" w:hAnsi="Arial" w:eastAsia="等线" w:cs="Arial"/>
          <w:sz w:val="22"/>
          <w:woUserID w:val="1"/>
        </w:rPr>
        <w:t>具备高抓重比与抓取自适应的特点，响应速度快、运动灵活、外形高度仿人手；</w:t>
      </w:r>
    </w:p>
    <w:p>
      <w:pPr>
        <w:pStyle w:val="68"/>
        <w:ind w:firstLine="440"/>
        <w:rPr>
          <w:rFonts w:ascii="Arial" w:hAnsi="Arial" w:eastAsia="等线" w:cs="Arial"/>
          <w:sz w:val="22"/>
          <w:woUserID w:val="1"/>
        </w:rPr>
      </w:pPr>
      <w:r>
        <w:rPr>
          <w:rFonts w:hint="eastAsia" w:ascii="Arial" w:hAnsi="Arial" w:eastAsia="等线" w:cs="Arial"/>
          <w:sz w:val="22"/>
          <w:woUserID w:val="1"/>
        </w:rPr>
        <w:t>采用快换机构，方便与机械臂的拆装；</w:t>
      </w:r>
    </w:p>
    <w:p>
      <w:pPr>
        <w:pStyle w:val="68"/>
        <w:ind w:firstLine="440"/>
        <w:rPr>
          <w:rFonts w:hint="eastAsia" w:ascii="Arial" w:hAnsi="Arial" w:eastAsia="等线" w:cs="Arial"/>
          <w:sz w:val="22"/>
          <w:woUserID w:val="1"/>
        </w:rPr>
      </w:pPr>
      <w:r>
        <w:rPr>
          <w:rFonts w:hint="eastAsia" w:ascii="Arial" w:hAnsi="Arial" w:eastAsia="等线" w:cs="Arial"/>
          <w:sz w:val="22"/>
          <w:woUserID w:val="1"/>
        </w:rPr>
        <w:t>具备触觉感知能力，手指采用模块化原则设计。</w:t>
      </w:r>
    </w:p>
    <w:p>
      <w:pPr>
        <w:pStyle w:val="68"/>
        <w:ind w:firstLine="440"/>
        <w:rPr>
          <w:rFonts w:hint="eastAsia" w:ascii="Arial" w:hAnsi="Arial" w:eastAsia="等线" w:cs="Arial"/>
          <w:kern w:val="2"/>
          <w:sz w:val="22"/>
          <w:szCs w:val="24"/>
          <w:lang w:val="en-US" w:eastAsia="zh-CN" w:bidi="ar"/>
          <w:woUserID w:val="0"/>
        </w:rPr>
      </w:pPr>
    </w:p>
    <w:p>
      <w:pPr>
        <w:pStyle w:val="68"/>
        <w:spacing w:line="240" w:lineRule="auto"/>
        <w:ind w:firstLine="440"/>
        <w:rPr>
          <w:rFonts w:hint="default" w:ascii="Arial" w:hAnsi="Arial" w:eastAsia="等线" w:cs="Arial"/>
          <w:sz w:val="22"/>
        </w:rPr>
      </w:pPr>
    </w:p>
    <w:p>
      <w:pPr>
        <w:pStyle w:val="68"/>
        <w:spacing w:line="240" w:lineRule="auto"/>
        <w:ind w:firstLine="440"/>
        <w:jc w:val="center"/>
        <w:rPr>
          <w:rFonts w:hint="default" w:ascii="Arial" w:hAnsi="Arial" w:eastAsia="等线" w:cs="Arial"/>
          <w:sz w:val="22"/>
        </w:rPr>
      </w:pPr>
      <w:r>
        <w:rPr>
          <w:rFonts w:hint="default" w:ascii="Arial" w:hAnsi="Arial" w:eastAsia="等线" w:cs="Arial"/>
          <w:sz w:val="22"/>
        </w:rPr>
        <w:drawing>
          <wp:inline distT="0" distB="0" distL="114300" distR="114300">
            <wp:extent cx="3961130" cy="2953385"/>
            <wp:effectExtent l="0" t="0" r="1270" b="184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1"/>
                    <a:stretch>
                      <a:fillRect/>
                    </a:stretch>
                  </pic:blipFill>
                  <pic:spPr>
                    <a:xfrm>
                      <a:off x="0" y="0"/>
                      <a:ext cx="3961130" cy="2953385"/>
                    </a:xfrm>
                    <a:prstGeom prst="rect">
                      <a:avLst/>
                    </a:prstGeom>
                  </pic:spPr>
                </pic:pic>
              </a:graphicData>
            </a:graphic>
          </wp:inline>
        </w:drawing>
      </w:r>
    </w:p>
    <w:p>
      <w:pPr>
        <w:pStyle w:val="68"/>
        <w:spacing w:line="240" w:lineRule="auto"/>
        <w:ind w:firstLine="440"/>
        <w:jc w:val="center"/>
        <w:rPr>
          <w:rFonts w:hint="default" w:ascii="Arial" w:hAnsi="Arial" w:eastAsia="等线" w:cs="Arial"/>
          <w:sz w:val="22"/>
          <w:woUserID w:val="1"/>
        </w:rPr>
      </w:pPr>
      <w:r>
        <w:rPr>
          <w:rFonts w:hint="default" w:ascii="Arial" w:hAnsi="Arial" w:eastAsia="等线" w:cs="Arial"/>
          <w:sz w:val="22"/>
          <w:woUserID w:val="1"/>
        </w:rPr>
        <w:t>右手</w:t>
      </w:r>
    </w:p>
    <w:p>
      <w:pPr>
        <w:pStyle w:val="68"/>
        <w:spacing w:line="240" w:lineRule="auto"/>
        <w:jc w:val="center"/>
        <w:rPr>
          <w:rFonts w:hint="default" w:ascii="Arial" w:hAnsi="Arial" w:eastAsia="等线" w:cs="Arial"/>
          <w:sz w:val="22"/>
        </w:rPr>
      </w:pPr>
      <w:r>
        <w:rPr>
          <w:rFonts w:hint="default" w:ascii="Arial" w:hAnsi="Arial" w:eastAsia="等线" w:cs="Arial"/>
          <w:sz w:val="22"/>
        </w:rPr>
        <w:drawing>
          <wp:inline distT="0" distB="0" distL="114300" distR="114300">
            <wp:extent cx="4414520" cy="3062605"/>
            <wp:effectExtent l="0" t="0" r="508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2"/>
                    <a:stretch>
                      <a:fillRect/>
                    </a:stretch>
                  </pic:blipFill>
                  <pic:spPr>
                    <a:xfrm>
                      <a:off x="0" y="0"/>
                      <a:ext cx="4414520" cy="3062605"/>
                    </a:xfrm>
                    <a:prstGeom prst="rect">
                      <a:avLst/>
                    </a:prstGeom>
                  </pic:spPr>
                </pic:pic>
              </a:graphicData>
            </a:graphic>
          </wp:inline>
        </w:drawing>
      </w:r>
    </w:p>
    <w:p>
      <w:pPr>
        <w:pStyle w:val="68"/>
        <w:spacing w:line="240" w:lineRule="auto"/>
        <w:jc w:val="center"/>
        <w:rPr>
          <w:rFonts w:ascii="Arial" w:hAnsi="Arial" w:eastAsia="等线" w:cs="Arial"/>
          <w:sz w:val="22"/>
        </w:rPr>
      </w:pPr>
    </w:p>
    <w:p>
      <w:pPr>
        <w:pStyle w:val="68"/>
        <w:spacing w:line="240" w:lineRule="auto"/>
        <w:jc w:val="center"/>
        <w:rPr>
          <w:rFonts w:hint="default" w:ascii="Arial" w:hAnsi="Arial" w:eastAsia="等线" w:cs="Arial"/>
          <w:sz w:val="22"/>
          <w:woUserID w:val="1"/>
        </w:rPr>
      </w:pPr>
      <w:r>
        <w:rPr>
          <w:rFonts w:ascii="Arial" w:hAnsi="Arial" w:eastAsia="等线" w:cs="Arial"/>
          <w:sz w:val="22"/>
          <w:woUserID w:val="1"/>
        </w:rPr>
        <w:t>左手</w:t>
      </w:r>
    </w:p>
    <w:p>
      <w:pPr>
        <w:pStyle w:val="89"/>
      </w:pPr>
      <w:r>
        <w:rPr>
          <w:rFonts w:hint="eastAsia"/>
        </w:rPr>
        <w:t xml:space="preserve">图 </w:t>
      </w:r>
      <w:r>
        <w:rPr>
          <w:rFonts w:hint="default"/>
          <w:woUserID w:val="1"/>
        </w:rPr>
        <w:t>5</w:t>
      </w:r>
      <w:r>
        <w:rPr>
          <w:rFonts w:hint="eastAsia"/>
        </w:rPr>
        <w:t>灵巧手</w:t>
      </w:r>
      <w:r>
        <w:t>示意图</w:t>
      </w:r>
    </w:p>
    <w:p>
      <w:pPr>
        <w:pStyle w:val="68"/>
        <w:jc w:val="center"/>
        <w:rPr>
          <w:rFonts w:ascii="Arial" w:hAnsi="Arial" w:eastAsia="等线" w:cs="Arial"/>
          <w:sz w:val="22"/>
          <w:woUserID w:val="1"/>
        </w:rPr>
      </w:pPr>
      <w:r>
        <w:rPr>
          <w:rFonts w:hint="eastAsia"/>
          <w:woUserID w:val="1"/>
        </w:rPr>
        <w:t xml:space="preserve">表 </w:t>
      </w:r>
      <w:r>
        <w:rPr>
          <w:rFonts w:hint="default"/>
          <w:woUserID w:val="1"/>
        </w:rPr>
        <w:t>2灵巧手</w:t>
      </w:r>
      <w:r>
        <w:rPr>
          <w:rFonts w:hint="eastAsia" w:ascii="Arial" w:hAnsi="Arial" w:eastAsia="等线" w:cs="Arial"/>
          <w:sz w:val="22"/>
          <w:woUserID w:val="1"/>
        </w:rPr>
        <w:t>总体技术参数</w:t>
      </w:r>
    </w:p>
    <w:tbl>
      <w:tblPr>
        <w:tblStyle w:val="2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2" w:author="霍亚东" w:date="2024-04-10T14:47:42Z">
          <w:tblPr>
            <w:tblStyle w:val="28"/>
            <w:tblW w:w="333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859"/>
        <w:gridCol w:w="7858"/>
        <w:tblGridChange w:id="3">
          <w:tblGrid>
            <w:gridCol w:w="860"/>
            <w:gridCol w:w="2046"/>
            <w:gridCol w:w="2907"/>
            <w:gridCol w:w="2905"/>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wAfter w:w="0" w:type="auto"/>
          <w:trHeight w:val="420" w:hRule="atLeast"/>
          <w:trPrChange w:id="4" w:author="霍亚东" w:date="2024-04-10T14:47:42Z">
            <w:trPr>
              <w:gridAfter w:val="1"/>
              <w:wAfter w:w="2905" w:type="dxa"/>
              <w:trHeight w:val="420" w:hRule="atLeast"/>
            </w:trPr>
          </w:trPrChange>
        </w:trPr>
        <w:tc>
          <w:tcPr>
            <w:tcW w:w="493" w:type="pct"/>
            <w:tcPrChange w:id="5" w:author="霍亚东" w:date="2024-04-10T14:47:42Z">
              <w:tcPr>
                <w:tcW w:w="2499" w:type="pct"/>
                <w:gridSpan w:val="2"/>
              </w:tcPr>
            </w:tcPrChange>
          </w:tcPr>
          <w:p>
            <w:pPr>
              <w:pStyle w:val="68"/>
              <w:keepNext w:val="0"/>
              <w:keepLines w:val="0"/>
              <w:suppressLineNumbers w:val="0"/>
              <w:spacing w:before="0" w:beforeAutospacing="0" w:after="160" w:afterAutospacing="0"/>
              <w:ind w:left="0" w:right="0" w:firstLine="0" w:firstLineChars="0"/>
              <w:rPr>
                <w:rFonts w:hint="eastAsia" w:ascii="Times New Roman" w:hAnsi="Times New Roman" w:eastAsiaTheme="minorEastAsia" w:cstheme="minorBidi"/>
                <w:sz w:val="24"/>
                <w:szCs w:val="22"/>
                <w:lang w:val="en-US" w:bidi="ar"/>
                <w:woUserID w:val="1"/>
              </w:rPr>
            </w:pPr>
            <w:r>
              <w:rPr>
                <w:rFonts w:hint="eastAsia" w:ascii="Times New Roman" w:hAnsi="Times New Roman" w:eastAsiaTheme="minorEastAsia" w:cstheme="minorBidi"/>
                <w:sz w:val="24"/>
                <w:szCs w:val="22"/>
                <w:lang w:val="en-US" w:bidi="ar"/>
                <w:woUserID w:val="1"/>
              </w:rPr>
              <w:t>序号</w:t>
            </w:r>
          </w:p>
        </w:tc>
        <w:tc>
          <w:tcPr>
            <w:tcW w:w="4506" w:type="pct"/>
            <w:tcPrChange w:id="6" w:author="霍亚东" w:date="2024-04-10T14:47:42Z">
              <w:tcPr>
                <w:tcW w:w="2500" w:type="pct"/>
              </w:tcPr>
            </w:tcPrChange>
          </w:tcPr>
          <w:p>
            <w:pPr>
              <w:pStyle w:val="68"/>
              <w:keepNext w:val="0"/>
              <w:keepLines w:val="0"/>
              <w:suppressLineNumbers w:val="0"/>
              <w:spacing w:before="0" w:beforeAutospacing="0" w:after="160" w:afterAutospacing="0"/>
              <w:ind w:left="0" w:right="0" w:firstLine="0" w:firstLineChars="0"/>
              <w:rPr>
                <w:rFonts w:hint="eastAsia" w:ascii="Times New Roman" w:hAnsi="Times New Roman" w:eastAsiaTheme="minorEastAsia" w:cstheme="minorBidi"/>
                <w:sz w:val="24"/>
                <w:szCs w:val="22"/>
                <w:lang w:val="en-US" w:bidi="ar"/>
                <w:woUserID w:val="1"/>
              </w:rPr>
            </w:pPr>
            <w:r>
              <w:rPr>
                <w:rFonts w:hint="eastAsia" w:ascii="Times New Roman" w:hAnsi="Times New Roman" w:eastAsiaTheme="minorEastAsia" w:cstheme="minorBidi"/>
                <w:sz w:val="24"/>
                <w:szCs w:val="22"/>
                <w:lang w:val="en-US" w:bidi="ar"/>
                <w:woUserID w:val="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7"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wAfter w:w="0" w:type="auto"/>
          <w:trPrChange w:id="7" w:author="霍亚东" w:date="2024-04-10T14:47:42Z">
            <w:trPr>
              <w:gridAfter w:val="1"/>
              <w:wAfter w:w="2905" w:type="dxa"/>
            </w:trPr>
          </w:trPrChange>
        </w:trPr>
        <w:tc>
          <w:tcPr>
            <w:tcW w:w="493" w:type="pct"/>
            <w:tcPrChange w:id="8" w:author="霍亚东" w:date="2024-04-10T14:47:42Z">
              <w:tcPr>
                <w:tcW w:w="2499" w:type="pct"/>
                <w:gridSpan w:val="2"/>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cstheme="minorBidi"/>
                <w:sz w:val="24"/>
                <w:lang w:val="en-US" w:bidi="ar"/>
                <w:woUserID w:val="1"/>
              </w:rPr>
              <w:t>1</w:t>
            </w:r>
          </w:p>
        </w:tc>
        <w:tc>
          <w:tcPr>
            <w:tcW w:w="4506" w:type="pct"/>
            <w:tcPrChange w:id="9" w:author="霍亚东" w:date="2024-04-10T14:47:42Z">
              <w:tcPr>
                <w:tcW w:w="2500"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cstheme="minorBidi"/>
                <w:sz w:val="24"/>
                <w:lang w:val="en-US" w:bidi="ar"/>
                <w:woUserID w:val="1"/>
              </w:rPr>
              <w:t xml:space="preserve">  </w:t>
            </w:r>
            <w:r>
              <w:rPr>
                <w:rFonts w:hint="default" w:ascii="Times New Roman" w:hAnsi="Times New Roman" w:eastAsiaTheme="minorEastAsia" w:cstheme="minorBidi"/>
                <w:sz w:val="24"/>
                <w:lang w:bidi="ar"/>
                <w:woUserID w:val="1"/>
              </w:rPr>
              <w:t>本体有19个自由度，6个主动自由度，拇指有3个自由度（2个主动自由度），可实现主动弯曲伸展与主动侧向摆动，四个手指均有4个自由度（1个主动自由度），可实现主动弯曲伸展与被动侧向摆动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Change w:id="10" w:author="霍亚东" w:date="2024-04-10T14:47:42Z">
            <w:trPr>
              <w:gridAfter w:val="1"/>
              <w:wAfter w:w="2905" w:type="dxa"/>
            </w:trPr>
          </w:trPrChange>
        </w:trPr>
        <w:tc>
          <w:tcPr>
            <w:tcW w:w="493" w:type="pct"/>
            <w:tcPrChange w:id="11" w:author="霍亚东" w:date="2024-04-10T14:47:42Z">
              <w:tcPr>
                <w:tcW w:w="2499" w:type="pct"/>
                <w:gridSpan w:val="2"/>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cstheme="minorBidi"/>
                <w:sz w:val="24"/>
                <w:lang w:val="en-US" w:bidi="ar"/>
                <w:woUserID w:val="1"/>
              </w:rPr>
              <w:t>2</w:t>
            </w:r>
          </w:p>
        </w:tc>
        <w:tc>
          <w:tcPr>
            <w:tcW w:w="4506" w:type="pct"/>
            <w:tcPrChange w:id="12" w:author="霍亚东" w:date="2024-04-10T14:47:42Z">
              <w:tcPr>
                <w:tcW w:w="2500"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eastAsiaTheme="minorEastAsia" w:cstheme="minorBidi"/>
                <w:sz w:val="24"/>
                <w:lang w:bidi="ar"/>
                <w:woUserID w:val="1"/>
              </w:rPr>
              <w:t>整手重量不超过600g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wAfter w:w="0" w:type="auto"/>
          <w:trPrChange w:id="13" w:author="霍亚东" w:date="2024-04-10T14:47:42Z">
            <w:trPr>
              <w:gridAfter w:val="1"/>
              <w:wAfter w:w="2905" w:type="dxa"/>
            </w:trPr>
          </w:trPrChange>
        </w:trPr>
        <w:tc>
          <w:tcPr>
            <w:tcW w:w="493" w:type="pct"/>
            <w:tcPrChange w:id="14" w:author="霍亚东" w:date="2024-04-10T14:47:42Z">
              <w:tcPr>
                <w:tcW w:w="2499" w:type="pct"/>
                <w:gridSpan w:val="2"/>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cstheme="minorBidi"/>
                <w:sz w:val="24"/>
                <w:lang w:val="en-US" w:bidi="ar"/>
                <w:woUserID w:val="1"/>
              </w:rPr>
              <w:t>3</w:t>
            </w:r>
          </w:p>
        </w:tc>
        <w:tc>
          <w:tcPr>
            <w:tcW w:w="4506" w:type="pct"/>
            <w:tcPrChange w:id="15" w:author="霍亚东" w:date="2024-04-10T14:47:42Z">
              <w:tcPr>
                <w:tcW w:w="2500"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eastAsiaTheme="minorEastAsia" w:cstheme="minorBidi"/>
                <w:sz w:val="24"/>
                <w:szCs w:val="22"/>
                <w:lang w:val="en-US" w:eastAsia="zh-CN" w:bidi="ar"/>
                <w:woUserID w:val="1"/>
              </w:rPr>
              <w:t>速度（手指运动）：90度/S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6"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wAfter w:w="0" w:type="auto"/>
          <w:trPrChange w:id="16" w:author="霍亚东" w:date="2024-04-10T14:47:42Z">
            <w:trPr>
              <w:gridAfter w:val="1"/>
              <w:wAfter w:w="2905" w:type="dxa"/>
            </w:trPr>
          </w:trPrChange>
        </w:trPr>
        <w:tc>
          <w:tcPr>
            <w:tcW w:w="493" w:type="pct"/>
            <w:tcPrChange w:id="17" w:author="霍亚东" w:date="2024-04-10T14:47:42Z">
              <w:tcPr>
                <w:tcW w:w="2499" w:type="pct"/>
                <w:gridSpan w:val="2"/>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cstheme="minorBidi"/>
                <w:sz w:val="24"/>
                <w:lang w:val="en-US" w:bidi="ar"/>
                <w:woUserID w:val="1"/>
              </w:rPr>
              <w:t>4</w:t>
            </w:r>
          </w:p>
        </w:tc>
        <w:tc>
          <w:tcPr>
            <w:tcW w:w="4506" w:type="pct"/>
            <w:tcPrChange w:id="18" w:author="霍亚东" w:date="2024-04-10T14:47:42Z">
              <w:tcPr>
                <w:tcW w:w="2500"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lang w:bidi="ar"/>
                <w:woUserID w:val="1"/>
              </w:rPr>
            </w:pPr>
            <w:r>
              <w:rPr>
                <w:rFonts w:hint="eastAsia" w:ascii="Times New Roman" w:hAnsi="Times New Roman" w:eastAsiaTheme="minorEastAsia" w:cstheme="minorBidi"/>
                <w:sz w:val="24"/>
                <w:szCs w:val="22"/>
                <w:lang w:val="en-US" w:eastAsia="zh-CN" w:bidi="ar"/>
                <w:woUserID w:val="1"/>
              </w:rPr>
              <w:t>响应速度：10ms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c>
          <w:tcPr>
            <w:tcW w:w="493" w:type="pct"/>
            <w:tcPrChange w:id="20" w:author="霍亚东" w:date="2024-04-10T14:47:42Z">
              <w:tcPr>
                <w:tcW w:w="493"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cstheme="minorBidi"/>
                <w:sz w:val="24"/>
                <w:lang w:val="en-US" w:bidi="ar"/>
                <w:woUserID w:val="1"/>
              </w:rPr>
            </w:pPr>
            <w:r>
              <w:rPr>
                <w:rFonts w:hint="eastAsia" w:ascii="Times New Roman" w:hAnsi="Times New Roman" w:cstheme="minorBidi"/>
                <w:sz w:val="24"/>
                <w:lang w:val="en-US" w:bidi="ar"/>
                <w:woUserID w:val="1"/>
              </w:rPr>
              <w:t>5</w:t>
            </w:r>
          </w:p>
        </w:tc>
        <w:tc>
          <w:tcPr>
            <w:tcW w:w="4506" w:type="pct"/>
            <w:tcPrChange w:id="21" w:author="霍亚东" w:date="2024-04-10T14:47:42Z">
              <w:tcPr>
                <w:tcW w:w="4506" w:type="pct"/>
                <w:gridSpan w:val="3"/>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szCs w:val="22"/>
                <w:lang w:val="en-US" w:eastAsia="zh-CN" w:bidi="ar"/>
                <w:woUserID w:val="1"/>
              </w:rPr>
            </w:pPr>
            <w:r>
              <w:rPr>
                <w:rFonts w:hint="eastAsia" w:ascii="Times New Roman" w:hAnsi="Times New Roman" w:eastAsiaTheme="minorEastAsia" w:cstheme="minorBidi"/>
                <w:sz w:val="24"/>
                <w:szCs w:val="22"/>
                <w:lang w:val="en-US" w:eastAsia="zh-CN" w:bidi="ar"/>
                <w:woUserID w:val="1"/>
              </w:rPr>
              <w:t>单指负载不小于15N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2"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c>
          <w:tcPr>
            <w:tcW w:w="493" w:type="pct"/>
            <w:tcPrChange w:id="23" w:author="霍亚东" w:date="2024-04-10T14:47:42Z">
              <w:tcPr>
                <w:tcW w:w="493"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cstheme="minorBidi"/>
                <w:sz w:val="24"/>
                <w:lang w:val="en-US" w:bidi="ar"/>
                <w:woUserID w:val="1"/>
              </w:rPr>
            </w:pPr>
            <w:r>
              <w:rPr>
                <w:rFonts w:hint="eastAsia" w:ascii="Times New Roman" w:hAnsi="Times New Roman" w:cstheme="minorBidi"/>
                <w:sz w:val="24"/>
                <w:lang w:val="en-US" w:bidi="ar"/>
                <w:woUserID w:val="1"/>
              </w:rPr>
              <w:t>6</w:t>
            </w:r>
          </w:p>
        </w:tc>
        <w:tc>
          <w:tcPr>
            <w:tcW w:w="4506" w:type="pct"/>
            <w:tcPrChange w:id="24" w:author="霍亚东" w:date="2024-04-10T14:47:42Z">
              <w:tcPr>
                <w:tcW w:w="4506" w:type="pct"/>
                <w:gridSpan w:val="3"/>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szCs w:val="22"/>
                <w:lang w:val="en-US" w:eastAsia="zh-CN" w:bidi="ar"/>
                <w:woUserID w:val="1"/>
              </w:rPr>
            </w:pPr>
            <w:r>
              <w:rPr>
                <w:rFonts w:hint="eastAsia" w:ascii="Times New Roman" w:hAnsi="Times New Roman" w:eastAsiaTheme="minorEastAsia" w:cstheme="minorBidi"/>
                <w:sz w:val="24"/>
                <w:szCs w:val="22"/>
                <w:lang w:val="en-US" w:eastAsia="zh-CN" w:bidi="ar"/>
                <w:woUserID w:val="1"/>
              </w:rPr>
              <w:t>整手负载（四指握拳式）不小于5kg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5" w:author="霍亚东" w:date="2024-04-10T14:47:4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c>
          <w:tcPr>
            <w:tcW w:w="493" w:type="pct"/>
            <w:tcPrChange w:id="26" w:author="霍亚东" w:date="2024-04-10T14:47:42Z">
              <w:tcPr>
                <w:tcW w:w="493" w:type="pct"/>
              </w:tcPr>
            </w:tcPrChange>
          </w:tcPr>
          <w:p>
            <w:pPr>
              <w:keepNext w:val="0"/>
              <w:keepLines w:val="0"/>
              <w:suppressLineNumbers w:val="0"/>
              <w:spacing w:before="0" w:beforeAutospacing="0" w:after="160" w:afterAutospacing="0" w:line="276" w:lineRule="auto"/>
              <w:ind w:left="0" w:right="0"/>
              <w:rPr>
                <w:rFonts w:hint="eastAsia" w:ascii="Times New Roman" w:hAnsi="Times New Roman" w:cstheme="minorBidi"/>
                <w:sz w:val="24"/>
                <w:lang w:val="en-US" w:bidi="ar"/>
                <w:woUserID w:val="1"/>
              </w:rPr>
            </w:pPr>
            <w:r>
              <w:rPr>
                <w:rFonts w:hint="eastAsia" w:ascii="Times New Roman" w:hAnsi="Times New Roman" w:cstheme="minorBidi"/>
                <w:sz w:val="24"/>
                <w:lang w:val="en-US" w:bidi="ar"/>
                <w:woUserID w:val="1"/>
              </w:rPr>
              <w:t>7</w:t>
            </w:r>
          </w:p>
        </w:tc>
        <w:tc>
          <w:tcPr>
            <w:tcW w:w="4506" w:type="pct"/>
            <w:tcPrChange w:id="27" w:author="霍亚东" w:date="2024-04-10T14:47:42Z">
              <w:tcPr>
                <w:tcW w:w="4506" w:type="pct"/>
                <w:gridSpan w:val="3"/>
              </w:tcPr>
            </w:tcPrChange>
          </w:tcPr>
          <w:p>
            <w:pPr>
              <w:keepNext w:val="0"/>
              <w:keepLines w:val="0"/>
              <w:suppressLineNumbers w:val="0"/>
              <w:spacing w:before="0" w:beforeAutospacing="0" w:after="160" w:afterAutospacing="0" w:line="276" w:lineRule="auto"/>
              <w:ind w:left="0" w:right="0"/>
              <w:rPr>
                <w:rFonts w:hint="eastAsia" w:ascii="Times New Roman" w:hAnsi="Times New Roman" w:eastAsiaTheme="minorEastAsia" w:cstheme="minorBidi"/>
                <w:sz w:val="24"/>
                <w:szCs w:val="22"/>
                <w:lang w:val="en-US" w:eastAsia="zh-CN" w:bidi="ar"/>
                <w:woUserID w:val="1"/>
              </w:rPr>
            </w:pPr>
            <w:r>
              <w:rPr>
                <w:rFonts w:hint="eastAsia" w:ascii="Times New Roman" w:hAnsi="Times New Roman" w:eastAsiaTheme="minorEastAsia" w:cstheme="minorBidi"/>
                <w:sz w:val="24"/>
                <w:szCs w:val="22"/>
                <w:lang w:val="en-US" w:eastAsia="zh-CN" w:bidi="ar"/>
                <w:woUserID w:val="1"/>
              </w:rPr>
              <w:t>额定电压：8.4V</w:t>
            </w:r>
          </w:p>
        </w:tc>
      </w:tr>
    </w:tbl>
    <w:p>
      <w:pPr>
        <w:rPr>
          <w:highlight w:val="yellow"/>
        </w:rPr>
      </w:pPr>
    </w:p>
    <w:p>
      <w:pPr>
        <w:rPr>
          <w:rFonts w:ascii="Arial" w:hAnsi="Arial" w:eastAsia="等线" w:cs="Arial"/>
          <w:sz w:val="22"/>
        </w:rPr>
      </w:pPr>
      <w:r>
        <w:rPr>
          <w:rFonts w:hint="eastAsia" w:ascii="Arial" w:hAnsi="Arial" w:eastAsia="等线" w:cs="Arial"/>
          <w:sz w:val="22"/>
        </w:rPr>
        <w:t>（4）底层驱动：</w:t>
      </w:r>
    </w:p>
    <w:p>
      <w:pPr>
        <w:pStyle w:val="68"/>
        <w:ind w:firstLine="440"/>
        <w:rPr>
          <w:rFonts w:ascii="Arial" w:hAnsi="Arial" w:eastAsia="等线" w:cs="Arial"/>
          <w:sz w:val="22"/>
        </w:rPr>
      </w:pPr>
      <w:r>
        <w:rPr>
          <w:rFonts w:hint="eastAsia" w:ascii="Arial" w:hAnsi="Arial" w:eastAsia="等线" w:cs="Arial"/>
          <w:sz w:val="22"/>
        </w:rPr>
        <w:t>基于EtherCAT总线的底层驱动，具有实时性高、扩展性强、可靠性高的特点，提供关节层控制接口，可实现对机器人的每一个关节的力矩、位置、速度控制。</w:t>
      </w:r>
    </w:p>
    <w:p>
      <w:pPr>
        <w:pStyle w:val="87"/>
      </w:pPr>
      <w:r>
        <w:object>
          <v:shape id="_x0000_i1027" o:spt="75" type="#_x0000_t75" style="height:299.6pt;width:207.25pt;" o:ole="t" filled="f" o:preferrelative="t" stroked="f" coordsize="21600,21600">
            <v:path/>
            <v:fill on="f" focussize="0,0"/>
            <v:stroke on="f" joinstyle="miter"/>
            <v:imagedata r:id="rId24" o:title=""/>
            <o:lock v:ext="edit" aspectratio="f"/>
            <w10:wrap type="none"/>
            <w10:anchorlock/>
          </v:shape>
          <o:OLEObject Type="Embed" ProgID="Visio.Drawing.15" ShapeID="_x0000_i1027" DrawAspect="Content" ObjectID="_1468075727" r:id="rId23">
            <o:LockedField>false</o:LockedField>
          </o:OLEObject>
        </w:object>
      </w:r>
    </w:p>
    <w:p>
      <w:pPr>
        <w:pStyle w:val="89"/>
      </w:pPr>
      <w:r>
        <w:rPr>
          <w:rFonts w:hint="eastAsia"/>
        </w:rPr>
        <w:t xml:space="preserve">图 </w:t>
      </w:r>
      <w:r>
        <w:rPr>
          <w:rFonts w:hint="default"/>
          <w:woUserID w:val="1"/>
        </w:rPr>
        <w:t>6</w:t>
      </w:r>
      <w:r>
        <w:rPr>
          <w:rFonts w:hint="eastAsia"/>
        </w:rPr>
        <w:t>基于Ethercat的高实时总线系统</w:t>
      </w:r>
    </w:p>
    <w:p>
      <w:pPr>
        <w:pStyle w:val="61"/>
      </w:pPr>
      <w:bookmarkStart w:id="17" w:name="_Toc890106471"/>
      <w:bookmarkStart w:id="18" w:name="_Toc1420510439"/>
      <w:bookmarkStart w:id="19" w:name="_Toc553241523"/>
      <w:bookmarkStart w:id="20" w:name="_Toc381519116"/>
      <w:bookmarkStart w:id="21" w:name="_Toc1542463183"/>
      <w:bookmarkStart w:id="22" w:name="_Toc1607900181"/>
      <w:bookmarkStart w:id="23" w:name="_Toc880594454"/>
      <w:bookmarkStart w:id="24" w:name="_Toc163030139"/>
      <w:r>
        <w:rPr>
          <w:rFonts w:hint="eastAsia"/>
        </w:rPr>
        <w:t>技术参数</w:t>
      </w:r>
      <w:bookmarkEnd w:id="17"/>
      <w:bookmarkEnd w:id="18"/>
      <w:bookmarkEnd w:id="19"/>
      <w:bookmarkEnd w:id="20"/>
      <w:bookmarkEnd w:id="21"/>
      <w:bookmarkEnd w:id="22"/>
      <w:bookmarkEnd w:id="23"/>
      <w:bookmarkEnd w:id="24"/>
    </w:p>
    <w:p>
      <w:pPr>
        <w:pStyle w:val="62"/>
      </w:pPr>
      <w:bookmarkStart w:id="25" w:name="_Toc1890112247"/>
      <w:bookmarkStart w:id="26" w:name="_Toc782390905"/>
      <w:bookmarkStart w:id="27" w:name="_Toc1663679687"/>
      <w:bookmarkStart w:id="28" w:name="_Toc163030140"/>
      <w:bookmarkStart w:id="29" w:name="_Toc1505864263"/>
      <w:bookmarkStart w:id="30" w:name="_Toc1602930277"/>
      <w:bookmarkStart w:id="31" w:name="_Toc1625310922"/>
      <w:bookmarkStart w:id="32" w:name="_Toc806090198"/>
      <w:r>
        <w:rPr>
          <w:rFonts w:hint="eastAsia"/>
        </w:rPr>
        <w:t>总体参数</w:t>
      </w:r>
      <w:bookmarkEnd w:id="25"/>
      <w:bookmarkEnd w:id="26"/>
      <w:bookmarkEnd w:id="27"/>
      <w:bookmarkEnd w:id="28"/>
      <w:bookmarkEnd w:id="29"/>
      <w:bookmarkEnd w:id="30"/>
      <w:bookmarkEnd w:id="31"/>
      <w:bookmarkEnd w:id="32"/>
    </w:p>
    <w:p>
      <w:pPr>
        <w:pStyle w:val="89"/>
      </w:pPr>
      <w:r>
        <w:rPr>
          <w:rFonts w:hint="eastAsia"/>
        </w:rPr>
        <w:t xml:space="preserve">表 </w:t>
      </w:r>
      <w:r>
        <w:rPr>
          <w:rFonts w:hint="default"/>
          <w:woUserID w:val="1"/>
        </w:rPr>
        <w:t>3</w:t>
      </w:r>
      <w:r>
        <w:rPr>
          <w:rFonts w:hint="eastAsia"/>
        </w:rPr>
        <w:t>总体参数表</w:t>
      </w:r>
    </w:p>
    <w:tbl>
      <w:tblPr>
        <w:tblStyle w:val="2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6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rPr>
            </w:pPr>
          </w:p>
        </w:tc>
        <w:tc>
          <w:tcPr>
            <w:tcW w:w="6911" w:type="dxa"/>
          </w:tcPr>
          <w:p>
            <w:pPr>
              <w:pStyle w:val="86"/>
              <w:keepNext w:val="0"/>
              <w:keepLines w:val="0"/>
              <w:suppressLineNumbers w:val="0"/>
              <w:spacing w:before="0" w:beforeAutospacing="0" w:after="160" w:afterAutospacing="0"/>
              <w:ind w:left="0" w:right="0"/>
              <w:jc w:val="left"/>
              <w:rPr>
                <w:rFonts w:hint="eastAsia"/>
              </w:rPr>
            </w:pPr>
            <w:r>
              <w:rPr>
                <w:rFonts w:hint="eastAsia"/>
              </w:rPr>
              <w: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外形尺寸</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直立尺寸：2192mm*</w:t>
            </w:r>
            <w:r>
              <w:rPr>
                <w:rFonts w:hint="default" w:ascii="Arial" w:hAnsi="Arial" w:eastAsia="等线" w:cs="Arial"/>
                <w:sz w:val="22"/>
                <w:woUserID w:val="1"/>
              </w:rPr>
              <w:t>1850</w:t>
            </w:r>
            <w:r>
              <w:rPr>
                <w:rFonts w:hint="eastAsia" w:ascii="Arial" w:hAnsi="Arial" w:eastAsia="等线" w:cs="Arial"/>
                <w:sz w:val="22"/>
              </w:rPr>
              <w:t>mm*300mm，如图所示。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重量</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8</w:t>
            </w:r>
            <w:r>
              <w:rPr>
                <w:rFonts w:hint="default" w:ascii="Arial" w:hAnsi="Arial" w:eastAsia="等线" w:cs="Arial"/>
                <w:sz w:val="22"/>
                <w:woUserID w:val="1"/>
              </w:rPr>
              <w:t>0</w:t>
            </w:r>
            <w:r>
              <w:rPr>
                <w:rFonts w:hint="eastAsia" w:ascii="Arial" w:hAnsi="Arial" w:eastAsia="等线" w:cs="Arial"/>
                <w:sz w:val="22"/>
              </w:rPr>
              <w:t>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载重</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≥20kg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主动自由度</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43个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行走速度</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≥5km/h；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腰部</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具备类人手外形，用于3自由度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手臂</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1）单臂自由度7个，臂展600mm</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2）机械臂负载能力：≥3kg；双臂搬运负载≥5kg</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3）自重≤5.7kg</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4）重复定位精度优于±0.2mm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灵巧手</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1）具备类人手外形，单手主动自由度</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2）灵巧手手指指尖输出力≥30N，手指最大运动速度优于90°/s，整手负载≥5kg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续航时间</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≥3小时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电池容量</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≥30Ah，电压72V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控制和感知算力</w:t>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 xml:space="preserve">Up to </w:t>
            </w:r>
            <w:r>
              <w:rPr>
                <w:rFonts w:hint="default" w:ascii="Arial" w:hAnsi="Arial" w:eastAsia="等线" w:cs="Arial"/>
                <w:sz w:val="22"/>
                <w:woUserID w:val="1"/>
              </w:rPr>
              <w:t>400</w:t>
            </w:r>
            <w:r>
              <w:rPr>
                <w:rFonts w:hint="eastAsia" w:ascii="Arial" w:hAnsi="Arial" w:eastAsia="等线" w:cs="Arial"/>
                <w:sz w:val="22"/>
              </w:rPr>
              <w:t xml:space="preserve"> TOPS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感知传感器配置</w:t>
            </w:r>
            <w:r>
              <w:rPr>
                <w:rFonts w:hint="eastAsia" w:ascii="Arial" w:hAnsi="Arial" w:eastAsia="等线" w:cs="Arial"/>
                <w:sz w:val="22"/>
              </w:rPr>
              <w:tab/>
            </w:r>
          </w:p>
        </w:tc>
        <w:tc>
          <w:tcPr>
            <w:tcW w:w="6911" w:type="dxa"/>
          </w:tcPr>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3D激光雷达</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深度相机</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语音模块</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嗅觉传感器</w:t>
            </w:r>
          </w:p>
          <w:p>
            <w:pPr>
              <w:pStyle w:val="86"/>
              <w:keepNext w:val="0"/>
              <w:keepLines w:val="0"/>
              <w:suppressLineNumbers w:val="0"/>
              <w:spacing w:before="0" w:beforeAutospacing="0" w:after="160" w:afterAutospacing="0"/>
              <w:ind w:left="0" w:right="0"/>
              <w:jc w:val="left"/>
              <w:rPr>
                <w:rFonts w:hint="eastAsia" w:ascii="Arial" w:hAnsi="Arial" w:eastAsia="等线" w:cs="Arial"/>
                <w:sz w:val="22"/>
              </w:rPr>
            </w:pPr>
            <w:r>
              <w:rPr>
                <w:rFonts w:hint="eastAsia" w:ascii="Arial" w:hAnsi="Arial" w:eastAsia="等线" w:cs="Arial"/>
                <w:sz w:val="22"/>
              </w:rPr>
              <w:t>环视全景相机</w:t>
            </w:r>
          </w:p>
        </w:tc>
      </w:tr>
    </w:tbl>
    <w:p>
      <w:pPr>
        <w:pStyle w:val="68"/>
        <w:spacing w:line="240" w:lineRule="auto"/>
        <w:jc w:val="center"/>
        <w:rPr>
          <w:rFonts w:hint="default"/>
        </w:rPr>
      </w:pPr>
      <w:r>
        <w:rPr>
          <w:rFonts w:hint="default"/>
        </w:rPr>
        <w:drawing>
          <wp:inline distT="0" distB="0" distL="114300" distR="114300">
            <wp:extent cx="5395595" cy="4271010"/>
            <wp:effectExtent l="0" t="0" r="14605" b="152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
                    <a:stretch>
                      <a:fillRect/>
                    </a:stretch>
                  </pic:blipFill>
                  <pic:spPr>
                    <a:xfrm>
                      <a:off x="0" y="0"/>
                      <a:ext cx="5395595" cy="4271010"/>
                    </a:xfrm>
                    <a:prstGeom prst="rect">
                      <a:avLst/>
                    </a:prstGeom>
                  </pic:spPr>
                </pic:pic>
              </a:graphicData>
            </a:graphic>
          </wp:inline>
        </w:drawing>
      </w:r>
    </w:p>
    <w:p>
      <w:pPr>
        <w:pStyle w:val="68"/>
        <w:spacing w:line="240" w:lineRule="auto"/>
        <w:jc w:val="center"/>
      </w:pPr>
      <w:r>
        <w:rPr>
          <w:rStyle w:val="90"/>
          <w:rFonts w:hint="eastAsia"/>
        </w:rPr>
        <w:t xml:space="preserve">图 </w:t>
      </w:r>
      <w:r>
        <w:rPr>
          <w:rStyle w:val="90"/>
          <w:rFonts w:hint="default" w:asciiTheme="minorHAnsi"/>
          <w:woUserID w:val="1"/>
        </w:rPr>
        <w:t>7</w:t>
      </w:r>
      <w:r>
        <w:rPr>
          <w:rStyle w:val="90"/>
        </w:rPr>
        <w:t>外形尺寸</w:t>
      </w:r>
    </w:p>
    <w:p>
      <w:pPr>
        <w:pStyle w:val="66"/>
      </w:pPr>
      <w:bookmarkStart w:id="33" w:name="_Toc1287781331"/>
      <w:bookmarkStart w:id="34" w:name="_Toc924113245"/>
      <w:bookmarkStart w:id="35" w:name="_Toc1827783103"/>
      <w:bookmarkStart w:id="36" w:name="_Toc450745098"/>
      <w:bookmarkStart w:id="37" w:name="_Toc1450223638"/>
      <w:bookmarkStart w:id="38" w:name="_Toc2127812804"/>
      <w:bookmarkStart w:id="39" w:name="_Toc994041623"/>
      <w:bookmarkStart w:id="40" w:name="_Toc163030141"/>
      <w:r>
        <w:rPr>
          <w:rFonts w:hint="eastAsia"/>
        </w:rPr>
        <w:t>自由度配置</w:t>
      </w:r>
      <w:bookmarkEnd w:id="33"/>
      <w:bookmarkEnd w:id="34"/>
      <w:bookmarkEnd w:id="35"/>
      <w:bookmarkEnd w:id="36"/>
      <w:bookmarkEnd w:id="37"/>
      <w:bookmarkEnd w:id="38"/>
      <w:bookmarkEnd w:id="39"/>
      <w:bookmarkEnd w:id="40"/>
    </w:p>
    <w:p>
      <w:pPr>
        <w:pStyle w:val="68"/>
        <w:jc w:val="center"/>
        <w:rPr>
          <w:rFonts w:ascii="Arial" w:hAnsi="Arial" w:eastAsia="等线" w:cs="Arial"/>
          <w:sz w:val="22"/>
        </w:rPr>
      </w:pPr>
      <w:r>
        <w:rPr>
          <w:rFonts w:hint="eastAsia"/>
        </w:rPr>
        <w:t xml:space="preserve">表 </w:t>
      </w:r>
      <w:r>
        <w:rPr>
          <w:rFonts w:hint="default"/>
          <w:woUserID w:val="1"/>
        </w:rPr>
        <w:t>4</w:t>
      </w:r>
      <w:r>
        <w:rPr>
          <w:rFonts w:hint="eastAsia" w:ascii="Arial" w:hAnsi="Arial" w:eastAsia="等线" w:cs="Arial"/>
          <w:sz w:val="22"/>
        </w:rPr>
        <w:t>整体自由度配置</w:t>
      </w:r>
    </w:p>
    <w:tbl>
      <w:tblPr>
        <w:tblStyle w:val="2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
        <w:gridCol w:w="3281"/>
        <w:gridCol w:w="4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9" w:type="dxa"/>
          </w:tcPr>
          <w:p>
            <w:pPr>
              <w:pStyle w:val="86"/>
              <w:keepNext w:val="0"/>
              <w:keepLines w:val="0"/>
              <w:suppressLineNumbers w:val="0"/>
              <w:spacing w:before="0" w:beforeAutospacing="0" w:after="160" w:afterAutospacing="0"/>
              <w:ind w:left="0" w:right="0"/>
              <w:rPr>
                <w:rFonts w:hint="eastAsia"/>
              </w:rPr>
            </w:pPr>
            <w:r>
              <w:rPr>
                <w:rFonts w:hint="eastAsia"/>
              </w:rPr>
              <w:t>序号</w:t>
            </w:r>
          </w:p>
        </w:tc>
        <w:tc>
          <w:tcPr>
            <w:tcW w:w="3281" w:type="dxa"/>
          </w:tcPr>
          <w:p>
            <w:pPr>
              <w:pStyle w:val="86"/>
              <w:keepNext w:val="0"/>
              <w:keepLines w:val="0"/>
              <w:suppressLineNumbers w:val="0"/>
              <w:spacing w:before="0" w:beforeAutospacing="0" w:after="160" w:afterAutospacing="0"/>
              <w:ind w:left="0" w:right="0"/>
              <w:rPr>
                <w:rFonts w:hint="eastAsia"/>
              </w:rPr>
            </w:pPr>
            <w:r>
              <w:rPr>
                <w:rFonts w:hint="eastAsia"/>
              </w:rPr>
              <w:t>关节名称</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9" w:type="dxa"/>
          </w:tcPr>
          <w:p>
            <w:pPr>
              <w:pStyle w:val="86"/>
              <w:keepNext w:val="0"/>
              <w:keepLines w:val="0"/>
              <w:suppressLineNumbers w:val="0"/>
              <w:spacing w:before="0" w:beforeAutospacing="0" w:after="160" w:afterAutospacing="0"/>
              <w:ind w:left="0" w:right="0"/>
              <w:rPr>
                <w:rFonts w:hint="eastAsia"/>
              </w:rPr>
            </w:pPr>
            <w:r>
              <w:rPr>
                <w:rFonts w:hint="eastAsia"/>
              </w:rPr>
              <w:t>1</w:t>
            </w:r>
          </w:p>
        </w:tc>
        <w:tc>
          <w:tcPr>
            <w:tcW w:w="3281" w:type="dxa"/>
          </w:tcPr>
          <w:p>
            <w:pPr>
              <w:pStyle w:val="86"/>
              <w:keepNext w:val="0"/>
              <w:keepLines w:val="0"/>
              <w:suppressLineNumbers w:val="0"/>
              <w:spacing w:before="0" w:beforeAutospacing="0" w:after="160" w:afterAutospacing="0"/>
              <w:ind w:left="0" w:right="0"/>
              <w:rPr>
                <w:rFonts w:hint="eastAsia"/>
              </w:rPr>
            </w:pPr>
            <w:r>
              <w:rPr>
                <w:rFonts w:hint="eastAsia"/>
              </w:rPr>
              <w:t>头部</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9" w:type="dxa"/>
          </w:tcPr>
          <w:p>
            <w:pPr>
              <w:pStyle w:val="86"/>
              <w:keepNext w:val="0"/>
              <w:keepLines w:val="0"/>
              <w:suppressLineNumbers w:val="0"/>
              <w:spacing w:before="0" w:beforeAutospacing="0" w:after="160" w:afterAutospacing="0"/>
              <w:ind w:left="0" w:right="0"/>
              <w:rPr>
                <w:rFonts w:hint="eastAsia"/>
              </w:rPr>
            </w:pPr>
            <w:r>
              <w:rPr>
                <w:rFonts w:hint="eastAsia"/>
              </w:rPr>
              <w:t>2</w:t>
            </w:r>
          </w:p>
        </w:tc>
        <w:tc>
          <w:tcPr>
            <w:tcW w:w="3281" w:type="dxa"/>
          </w:tcPr>
          <w:p>
            <w:pPr>
              <w:pStyle w:val="86"/>
              <w:keepNext w:val="0"/>
              <w:keepLines w:val="0"/>
              <w:suppressLineNumbers w:val="0"/>
              <w:spacing w:before="0" w:beforeAutospacing="0" w:after="160" w:afterAutospacing="0"/>
              <w:ind w:left="0" w:right="0"/>
              <w:rPr>
                <w:rFonts w:hint="eastAsia"/>
              </w:rPr>
            </w:pPr>
            <w:r>
              <w:rPr>
                <w:rFonts w:hint="eastAsia"/>
              </w:rPr>
              <w:t>腿</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9" w:type="dxa"/>
          </w:tcPr>
          <w:p>
            <w:pPr>
              <w:pStyle w:val="86"/>
              <w:keepNext w:val="0"/>
              <w:keepLines w:val="0"/>
              <w:suppressLineNumbers w:val="0"/>
              <w:spacing w:before="0" w:beforeAutospacing="0" w:after="160" w:afterAutospacing="0"/>
              <w:ind w:left="0" w:right="0"/>
              <w:rPr>
                <w:rFonts w:hint="eastAsia"/>
              </w:rPr>
            </w:pPr>
            <w:r>
              <w:rPr>
                <w:rFonts w:hint="eastAsia"/>
              </w:rPr>
              <w:t>3</w:t>
            </w:r>
          </w:p>
        </w:tc>
        <w:tc>
          <w:tcPr>
            <w:tcW w:w="3281" w:type="dxa"/>
          </w:tcPr>
          <w:p>
            <w:pPr>
              <w:pStyle w:val="86"/>
              <w:keepNext w:val="0"/>
              <w:keepLines w:val="0"/>
              <w:suppressLineNumbers w:val="0"/>
              <w:spacing w:before="0" w:beforeAutospacing="0" w:after="160" w:afterAutospacing="0"/>
              <w:ind w:left="0" w:right="0"/>
              <w:rPr>
                <w:rFonts w:hint="eastAsia"/>
              </w:rPr>
            </w:pPr>
            <w:r>
              <w:rPr>
                <w:rFonts w:hint="eastAsia"/>
              </w:rPr>
              <w:t>腰部</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9" w:type="dxa"/>
          </w:tcPr>
          <w:p>
            <w:pPr>
              <w:pStyle w:val="86"/>
              <w:keepNext w:val="0"/>
              <w:keepLines w:val="0"/>
              <w:suppressLineNumbers w:val="0"/>
              <w:spacing w:before="0" w:beforeAutospacing="0" w:after="160" w:afterAutospacing="0"/>
              <w:ind w:left="0" w:right="0"/>
              <w:rPr>
                <w:rFonts w:hint="eastAsia"/>
              </w:rPr>
            </w:pPr>
            <w:r>
              <w:rPr>
                <w:rFonts w:hint="eastAsia"/>
              </w:rPr>
              <w:t>4</w:t>
            </w:r>
          </w:p>
        </w:tc>
        <w:tc>
          <w:tcPr>
            <w:tcW w:w="3281" w:type="dxa"/>
          </w:tcPr>
          <w:p>
            <w:pPr>
              <w:pStyle w:val="86"/>
              <w:keepNext w:val="0"/>
              <w:keepLines w:val="0"/>
              <w:suppressLineNumbers w:val="0"/>
              <w:spacing w:before="0" w:beforeAutospacing="0" w:after="160" w:afterAutospacing="0"/>
              <w:ind w:left="0" w:right="0"/>
              <w:rPr>
                <w:rFonts w:hint="eastAsia"/>
              </w:rPr>
            </w:pPr>
            <w:r>
              <w:rPr>
                <w:rFonts w:hint="eastAsia"/>
              </w:rPr>
              <w:t>手臂</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9" w:type="dxa"/>
          </w:tcPr>
          <w:p>
            <w:pPr>
              <w:pStyle w:val="86"/>
              <w:keepNext w:val="0"/>
              <w:keepLines w:val="0"/>
              <w:suppressLineNumbers w:val="0"/>
              <w:spacing w:before="0" w:beforeAutospacing="0" w:after="160" w:afterAutospacing="0"/>
              <w:ind w:left="0" w:right="0"/>
              <w:rPr>
                <w:rFonts w:hint="eastAsia"/>
              </w:rPr>
            </w:pPr>
            <w:r>
              <w:rPr>
                <w:rFonts w:hint="eastAsia"/>
              </w:rPr>
              <w:t>5</w:t>
            </w:r>
          </w:p>
        </w:tc>
        <w:tc>
          <w:tcPr>
            <w:tcW w:w="3281" w:type="dxa"/>
          </w:tcPr>
          <w:p>
            <w:pPr>
              <w:pStyle w:val="86"/>
              <w:keepNext w:val="0"/>
              <w:keepLines w:val="0"/>
              <w:suppressLineNumbers w:val="0"/>
              <w:spacing w:before="0" w:beforeAutospacing="0" w:after="160" w:afterAutospacing="0"/>
              <w:ind w:left="0" w:right="0"/>
              <w:rPr>
                <w:rFonts w:hint="eastAsia"/>
              </w:rPr>
            </w:pPr>
            <w:r>
              <w:rPr>
                <w:rFonts w:hint="eastAsia"/>
              </w:rPr>
              <w:t>灵巧手</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40" w:type="dxa"/>
            <w:gridSpan w:val="2"/>
          </w:tcPr>
          <w:p>
            <w:pPr>
              <w:pStyle w:val="86"/>
              <w:keepNext w:val="0"/>
              <w:keepLines w:val="0"/>
              <w:suppressLineNumbers w:val="0"/>
              <w:spacing w:before="0" w:beforeAutospacing="0" w:after="160" w:afterAutospacing="0"/>
              <w:ind w:left="0" w:right="0"/>
              <w:rPr>
                <w:rFonts w:hint="eastAsia"/>
              </w:rPr>
            </w:pPr>
            <w:r>
              <w:rPr>
                <w:rFonts w:hint="eastAsia"/>
              </w:rPr>
              <w:t>合计</w:t>
            </w:r>
          </w:p>
        </w:tc>
        <w:tc>
          <w:tcPr>
            <w:tcW w:w="4380" w:type="dxa"/>
          </w:tcPr>
          <w:p>
            <w:pPr>
              <w:pStyle w:val="86"/>
              <w:keepNext w:val="0"/>
              <w:keepLines w:val="0"/>
              <w:suppressLineNumbers w:val="0"/>
              <w:spacing w:before="0" w:beforeAutospacing="0" w:after="160" w:afterAutospacing="0"/>
              <w:ind w:left="0" w:right="0"/>
              <w:rPr>
                <w:rFonts w:hint="eastAsia"/>
              </w:rPr>
            </w:pPr>
            <w:r>
              <w:rPr>
                <w:rFonts w:hint="eastAsia"/>
              </w:rPr>
              <w:t>43</w:t>
            </w:r>
          </w:p>
        </w:tc>
      </w:tr>
    </w:tbl>
    <w:p>
      <w:pPr>
        <w:pStyle w:val="68"/>
        <w:spacing w:line="240" w:lineRule="auto"/>
        <w:jc w:val="center"/>
        <w:rPr>
          <w:rFonts w:ascii="Arial" w:hAnsi="Arial" w:eastAsia="等线" w:cs="Arial"/>
          <w:sz w:val="22"/>
        </w:rPr>
      </w:pPr>
      <w:r>
        <w:object>
          <v:shape id="_x0000_i1028" o:spt="75" type="#_x0000_t75" style="height:347.8pt;width:160.9pt;" o:ole="t" filled="f" o:preferrelative="t" stroked="f" coordsize="21600,21600">
            <v:path/>
            <v:fill on="f" focussize="0,0"/>
            <v:stroke on="f" joinstyle="miter"/>
            <v:imagedata r:id="rId27" o:title=""/>
            <o:lock v:ext="edit" aspectratio="t"/>
            <w10:wrap type="none"/>
            <w10:anchorlock/>
          </v:shape>
          <o:OLEObject Type="Embed" ProgID="Visio.Drawing.15" ShapeID="_x0000_i1028" DrawAspect="Content" ObjectID="_1468075728" r:id="rId26">
            <o:LockedField>false</o:LockedField>
          </o:OLEObject>
        </w:object>
      </w:r>
    </w:p>
    <w:p>
      <w:pPr>
        <w:pStyle w:val="89"/>
      </w:pPr>
      <w:r>
        <w:rPr>
          <w:rFonts w:hint="eastAsia"/>
        </w:rPr>
        <w:t xml:space="preserve">图 </w:t>
      </w:r>
      <w:r>
        <w:rPr>
          <w:rFonts w:hint="default"/>
          <w:woUserID w:val="1"/>
        </w:rPr>
        <w:t>8</w:t>
      </w:r>
      <w:r>
        <w:rPr>
          <w:rFonts w:hint="eastAsia"/>
        </w:rPr>
        <w:t>自由度配置示意简图</w:t>
      </w:r>
    </w:p>
    <w:p>
      <w:pPr>
        <w:pStyle w:val="68"/>
        <w:spacing w:line="240" w:lineRule="auto"/>
        <w:jc w:val="left"/>
        <w:rPr>
          <w:rFonts w:hint="default"/>
        </w:rPr>
      </w:pPr>
      <w:r>
        <w:rPr>
          <w:rFonts w:hint="default"/>
        </w:rPr>
        <w:drawing>
          <wp:inline distT="0" distB="0" distL="114300" distR="114300">
            <wp:extent cx="5382895" cy="4045585"/>
            <wp:effectExtent l="0" t="0" r="8255"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
                    <a:stretch>
                      <a:fillRect/>
                    </a:stretch>
                  </pic:blipFill>
                  <pic:spPr>
                    <a:xfrm>
                      <a:off x="0" y="0"/>
                      <a:ext cx="5382895" cy="4045585"/>
                    </a:xfrm>
                    <a:prstGeom prst="rect">
                      <a:avLst/>
                    </a:prstGeom>
                  </pic:spPr>
                </pic:pic>
              </a:graphicData>
            </a:graphic>
          </wp:inline>
        </w:drawing>
      </w:r>
    </w:p>
    <w:p>
      <w:pPr>
        <w:pStyle w:val="68"/>
        <w:spacing w:line="240" w:lineRule="auto"/>
        <w:jc w:val="left"/>
        <w:rPr>
          <w:rFonts w:hint="default"/>
        </w:rPr>
      </w:pPr>
      <w:r>
        <w:rPr>
          <w:rFonts w:hint="default"/>
        </w:rPr>
        <w:drawing>
          <wp:inline distT="0" distB="0" distL="114300" distR="114300">
            <wp:extent cx="5391150" cy="37306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
                    <a:stretch>
                      <a:fillRect/>
                    </a:stretch>
                  </pic:blipFill>
                  <pic:spPr>
                    <a:xfrm>
                      <a:off x="0" y="0"/>
                      <a:ext cx="5391150" cy="3730625"/>
                    </a:xfrm>
                    <a:prstGeom prst="rect">
                      <a:avLst/>
                    </a:prstGeom>
                  </pic:spPr>
                </pic:pic>
              </a:graphicData>
            </a:graphic>
          </wp:inline>
        </w:drawing>
      </w:r>
    </w:p>
    <w:p>
      <w:pPr>
        <w:pStyle w:val="89"/>
      </w:pPr>
      <w:r>
        <w:rPr>
          <w:rFonts w:hint="eastAsia"/>
        </w:rPr>
        <w:t xml:space="preserve">图 </w:t>
      </w:r>
      <w:r>
        <w:rPr>
          <w:rFonts w:hint="default"/>
          <w:woUserID w:val="1"/>
        </w:rPr>
        <w:t>9</w:t>
      </w:r>
      <w:r>
        <w:rPr>
          <w:rFonts w:hint="eastAsia"/>
        </w:rPr>
        <w:t>整体运动关节示意图</w:t>
      </w:r>
    </w:p>
    <w:p>
      <w:pPr>
        <w:pStyle w:val="89"/>
      </w:pPr>
      <w:r>
        <w:rPr>
          <w:rFonts w:hint="eastAsia"/>
        </w:rPr>
        <w:drawing>
          <wp:inline distT="0" distB="0" distL="114300" distR="114300">
            <wp:extent cx="5357495" cy="4073525"/>
            <wp:effectExtent l="0" t="0" r="1460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stretch>
                      <a:fillRect/>
                    </a:stretch>
                  </pic:blipFill>
                  <pic:spPr>
                    <a:xfrm>
                      <a:off x="0" y="0"/>
                      <a:ext cx="5357495" cy="4073525"/>
                    </a:xfrm>
                    <a:prstGeom prst="rect">
                      <a:avLst/>
                    </a:prstGeom>
                  </pic:spPr>
                </pic:pic>
              </a:graphicData>
            </a:graphic>
          </wp:inline>
        </w:drawing>
      </w:r>
      <w:r>
        <w:rPr>
          <w:rFonts w:hint="eastAsia"/>
        </w:rPr>
        <w:t xml:space="preserve">图 </w:t>
      </w:r>
      <w:r>
        <w:rPr>
          <w:rFonts w:hint="default"/>
          <w:woUserID w:val="1"/>
        </w:rPr>
        <w:t>9</w:t>
      </w:r>
      <w:r>
        <w:rPr>
          <w:rFonts w:hint="eastAsia"/>
        </w:rPr>
        <w:t>整体关节尺寸示意图</w:t>
      </w:r>
    </w:p>
    <w:p>
      <w:pPr>
        <w:pStyle w:val="66"/>
      </w:pPr>
      <w:bookmarkStart w:id="41" w:name="_Toc163030142"/>
      <w:bookmarkStart w:id="42" w:name="_Toc1124882728"/>
      <w:bookmarkStart w:id="43" w:name="_Toc1292228762"/>
      <w:bookmarkStart w:id="44" w:name="_Toc1091192056"/>
      <w:bookmarkStart w:id="45" w:name="_Toc1563962271"/>
      <w:bookmarkStart w:id="46" w:name="_Toc848785492"/>
      <w:bookmarkStart w:id="47" w:name="_Toc1950004319"/>
      <w:bookmarkStart w:id="48" w:name="_Toc50031319"/>
      <w:r>
        <w:rPr>
          <w:rFonts w:hint="eastAsia"/>
        </w:rPr>
        <w:t>关节运动范围</w:t>
      </w:r>
      <w:bookmarkEnd w:id="41"/>
      <w:bookmarkEnd w:id="42"/>
      <w:bookmarkEnd w:id="43"/>
      <w:bookmarkEnd w:id="44"/>
      <w:bookmarkEnd w:id="45"/>
      <w:bookmarkEnd w:id="46"/>
      <w:bookmarkEnd w:id="47"/>
      <w:bookmarkEnd w:id="48"/>
    </w:p>
    <w:p>
      <w:pPr>
        <w:pStyle w:val="13"/>
        <w:rPr>
          <w:rFonts w:ascii="Arial" w:hAnsi="Arial" w:eastAsia="等线" w:cs="Arial"/>
          <w:sz w:val="22"/>
        </w:rPr>
      </w:pPr>
      <w:r>
        <w:rPr>
          <w:rFonts w:hint="eastAsia" w:ascii="Arial" w:hAnsi="Arial" w:eastAsia="等线" w:cs="Arial"/>
          <w:sz w:val="22"/>
        </w:rPr>
        <w:t xml:space="preserve">                               </w:t>
      </w:r>
    </w:p>
    <w:p>
      <w:pPr>
        <w:pStyle w:val="13"/>
        <w:jc w:val="center"/>
        <w:rPr>
          <w:rFonts w:ascii="Arial" w:hAnsi="Arial" w:eastAsia="等线" w:cs="Arial"/>
          <w:sz w:val="22"/>
        </w:rPr>
      </w:pPr>
      <w:r>
        <w:rPr>
          <w:rFonts w:hint="eastAsia"/>
        </w:rPr>
        <w:t xml:space="preserve">                                 表 </w:t>
      </w:r>
      <w:r>
        <w:rPr>
          <w:rFonts w:hint="default"/>
          <w:woUserID w:val="1"/>
        </w:rPr>
        <w:t>5</w:t>
      </w:r>
      <w:r>
        <w:rPr>
          <w:rFonts w:hint="eastAsia" w:ascii="Arial" w:hAnsi="Arial" w:eastAsia="等线" w:cs="Arial"/>
          <w:sz w:val="22"/>
        </w:rPr>
        <w:t xml:space="preserve">关节运动范围                        </w:t>
      </w:r>
      <w:r>
        <w:rPr>
          <w:rFonts w:hint="eastAsia" w:ascii="Arial" w:hAnsi="Arial" w:eastAsia="等线" w:cs="Arial"/>
          <w:sz w:val="22"/>
          <w:szCs w:val="24"/>
        </w:rPr>
        <w:t>单位（°）</w:t>
      </w:r>
    </w:p>
    <w:tbl>
      <w:tblPr>
        <w:tblStyle w:val="2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3"/>
        <w:gridCol w:w="1526"/>
        <w:gridCol w:w="2567"/>
        <w:gridCol w:w="3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blHeader/>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序号</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名称</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参数</w:t>
            </w:r>
          </w:p>
        </w:tc>
        <w:tc>
          <w:tcPr>
            <w:tcW w:w="2256" w:type="pct"/>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Ankle pitch</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踝关节俯仰：-30°~+60°</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rPr>
              <w:object>
                <v:shape id="_x0000_i1029" o:spt="75" type="#_x0000_t75" style="height:73.25pt;width:161.55pt;" o:ole="t" filled="f" o:preferrelative="t" stroked="f" coordsize="21600,21600">
                  <v:path/>
                  <v:fill on="f" focussize="0,0"/>
                  <v:stroke on="f" joinstyle="miter"/>
                  <v:imagedata r:id="rId32" o:title=""/>
                  <o:lock v:ext="edit" aspectratio="t"/>
                  <w10:wrap type="none"/>
                  <w10:anchorlock/>
                </v:shape>
                <o:OLEObject Type="Embed" ProgID="Visio.Drawing.15" ShapeID="_x0000_i1029" DrawAspect="Content" ObjectID="_1468075729" r:id="rId3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2</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Ankle row</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 xml:space="preserve">踝关节侧摆：-25°~+25° </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rPr>
              <w:object>
                <v:shape id="_x0000_i1030" o:spt="75" type="#_x0000_t75" style="height:73.9pt;width:95.15pt;" o:ole="t" filled="f" o:preferrelative="t" stroked="f" coordsize="21600,21600">
                  <v:path/>
                  <v:fill on="f" focussize="0,0"/>
                  <v:stroke on="f" joinstyle="miter"/>
                  <v:imagedata r:id="rId34" o:title=""/>
                  <o:lock v:ext="edit" aspectratio="t"/>
                  <w10:wrap type="none"/>
                  <w10:anchorlock/>
                </v:shape>
                <o:OLEObject Type="Embed" ProgID="Visio.Drawing.15" ShapeID="_x0000_i1030" DrawAspect="Content" ObjectID="_1468075730" r:id="rId3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7"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3</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knee pitch</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 xml:space="preserve">膝关节俯仰:-120°~+5° </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rPr>
              <w:object>
                <v:shape id="_x0000_i1031" o:spt="75" type="#_x0000_t75" style="height:99.85pt;width:148.4pt;" o:ole="t" filled="f" o:preferrelative="t" stroked="f" coordsize="21600,21600">
                  <v:path/>
                  <v:fill on="f" focussize="0,0"/>
                  <v:stroke on="f" joinstyle="miter"/>
                  <v:imagedata r:id="rId36" o:title=""/>
                  <o:lock v:ext="edit" aspectratio="t"/>
                  <w10:wrap type="none"/>
                  <w10:anchorlock/>
                </v:shape>
                <o:OLEObject Type="Embed" ProgID="Visio.Drawing.15" ShapeID="_x0000_i1031" DrawAspect="Content" ObjectID="_1468075731" r:id="rId3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4"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4</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hip pitch</w:t>
            </w:r>
          </w:p>
        </w:tc>
        <w:tc>
          <w:tcPr>
            <w:tcW w:w="1472" w:type="pct"/>
            <w:noWrap/>
          </w:tcPr>
          <w:p>
            <w:pPr>
              <w:pStyle w:val="86"/>
              <w:keepNext w:val="0"/>
              <w:keepLines w:val="0"/>
              <w:suppressLineNumbers w:val="0"/>
              <w:spacing w:before="0" w:beforeAutospacing="0" w:after="160" w:afterAutospacing="0" w:line="240" w:lineRule="auto"/>
              <w:ind w:left="0" w:right="0"/>
              <w:jc w:val="left"/>
              <w:rPr>
                <w:rFonts w:hint="eastAsia" w:ascii="仿宋_GB2312" w:hAnsi="仿宋_GB2312" w:cs="仿宋_GB2312"/>
                <w:sz w:val="24"/>
                <w:szCs w:val="24"/>
              </w:rPr>
            </w:pPr>
            <w:r>
              <w:rPr>
                <w:rFonts w:hint="eastAsia" w:ascii="仿宋_GB2312" w:hAnsi="仿宋_GB2312" w:cs="仿宋_GB2312"/>
                <w:sz w:val="24"/>
                <w:szCs w:val="24"/>
              </w:rPr>
              <w:t>髋关节俯仰-</w:t>
            </w:r>
            <w:r>
              <w:rPr>
                <w:rFonts w:hint="default" w:ascii="仿宋_GB2312" w:hAnsi="仿宋_GB2312" w:cs="仿宋_GB2312"/>
                <w:sz w:val="24"/>
                <w:szCs w:val="24"/>
                <w:woUserID w:val="1"/>
              </w:rPr>
              <w:t>77</w:t>
            </w:r>
            <w:r>
              <w:rPr>
                <w:rFonts w:hint="eastAsia" w:ascii="仿宋_GB2312" w:hAnsi="仿宋_GB2312" w:cs="仿宋_GB2312"/>
                <w:sz w:val="24"/>
                <w:szCs w:val="24"/>
              </w:rPr>
              <w:t xml:space="preserve">°~+105 </w:t>
            </w:r>
          </w:p>
        </w:tc>
        <w:tc>
          <w:tcPr>
            <w:tcW w:w="2256" w:type="pct"/>
          </w:tcPr>
          <w:p>
            <w:pPr>
              <w:pStyle w:val="87"/>
              <w:keepNext w:val="0"/>
              <w:keepLines w:val="0"/>
              <w:suppressLineNumbers w:val="0"/>
              <w:spacing w:before="0" w:beforeAutospacing="0" w:after="160" w:afterAutospacing="0"/>
              <w:ind w:left="0" w:right="0"/>
              <w:jc w:val="left"/>
              <w:rPr>
                <w:rFonts w:hint="default" w:ascii="仿宋_GB2312" w:hAnsi="仿宋_GB2312" w:cs="仿宋_GB2312"/>
                <w:sz w:val="24"/>
                <w:szCs w:val="24"/>
              </w:rPr>
            </w:pPr>
            <w:r>
              <w:rPr>
                <w:rFonts w:hint="default" w:ascii="仿宋_GB2312" w:hAnsi="仿宋_GB2312" w:cs="仿宋_GB2312"/>
                <w:sz w:val="24"/>
                <w:szCs w:val="24"/>
              </w:rPr>
              <w:drawing>
                <wp:inline distT="0" distB="0" distL="114300" distR="114300">
                  <wp:extent cx="2355850" cy="13906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2355850" cy="1390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5</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hip row</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 xml:space="preserve">髋关节侧摆 -10°~+25° </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rPr>
              <w:object>
                <v:shape id="_x0000_i1032" o:spt="75" type="#_x0000_t75" style="height:153.1pt;width:78.55pt;" o:ole="t" filled="f" o:preferrelative="t" stroked="f" coordsize="21600,21600">
                  <v:path/>
                  <v:fill on="f" focussize="0,0"/>
                  <v:stroke on="f" joinstyle="miter"/>
                  <v:imagedata r:id="rId39" o:title=""/>
                  <o:lock v:ext="edit" aspectratio="t"/>
                  <w10:wrap type="none"/>
                  <w10:anchorlock/>
                </v:shape>
                <o:OLEObject Type="Embed" ProgID="Visio.Drawing.15" ShapeID="_x0000_i1032" DrawAspect="Content" ObjectID="_1468075732" r:id="rId3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6</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hip yaw</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髋关节周转-40°~+40°</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rPr>
              <w:object>
                <v:shape id="_x0000_i1033" o:spt="75" type="#_x0000_t75" style="height:128.35pt;width:61.05pt;" o:ole="t" filled="f" o:preferrelative="t" stroked="f" coordsize="21600,21600">
                  <v:path/>
                  <v:fill on="f" focussize="0,0"/>
                  <v:stroke on="f" joinstyle="miter"/>
                  <v:imagedata r:id="rId41" o:title=""/>
                  <o:lock v:ext="edit" aspectratio="t"/>
                  <w10:wrap type="none"/>
                  <w10:anchorlock/>
                </v:shape>
                <o:OLEObject Type="Embed" ProgID="Visio.Drawing.15" ShapeID="_x0000_i1033" DrawAspect="Content" ObjectID="_1468075733" r:id="rId4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color w:val="FF0000"/>
                <w:sz w:val="24"/>
                <w:szCs w:val="24"/>
              </w:rPr>
            </w:pPr>
            <w:r>
              <w:rPr>
                <w:rFonts w:hint="eastAsia" w:ascii="仿宋_GB2312" w:hAnsi="仿宋_GB2312" w:cs="仿宋_GB2312"/>
                <w:color w:val="FF0000"/>
                <w:sz w:val="24"/>
                <w:szCs w:val="24"/>
              </w:rPr>
              <w:t>7</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waist pitch</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腰关节俯仰：-17°~+</w:t>
            </w:r>
            <w:r>
              <w:rPr>
                <w:rFonts w:hint="default" w:ascii="仿宋_GB2312" w:hAnsi="仿宋_GB2312" w:cs="仿宋_GB2312"/>
                <w:sz w:val="24"/>
                <w:szCs w:val="24"/>
                <w:woUserID w:val="1"/>
              </w:rPr>
              <w:t>3</w:t>
            </w:r>
            <w:r>
              <w:rPr>
                <w:rFonts w:hint="eastAsia" w:ascii="仿宋_GB2312" w:hAnsi="仿宋_GB2312" w:cs="仿宋_GB2312"/>
                <w:sz w:val="24"/>
                <w:szCs w:val="24"/>
              </w:rPr>
              <w:t xml:space="preserve">5° </w:t>
            </w:r>
          </w:p>
        </w:tc>
        <w:tc>
          <w:tcPr>
            <w:tcW w:w="2256" w:type="pct"/>
          </w:tcPr>
          <w:p>
            <w:pPr>
              <w:pStyle w:val="87"/>
              <w:keepNext w:val="0"/>
              <w:keepLines w:val="0"/>
              <w:suppressLineNumbers w:val="0"/>
              <w:spacing w:before="0" w:beforeAutospacing="0" w:after="160" w:afterAutospacing="0"/>
              <w:ind w:left="0" w:right="0"/>
              <w:jc w:val="left"/>
              <w:rPr>
                <w:rFonts w:hint="default" w:ascii="仿宋_GB2312" w:hAnsi="仿宋_GB2312" w:cs="仿宋_GB2312"/>
                <w:sz w:val="24"/>
                <w:szCs w:val="24"/>
              </w:rPr>
            </w:pPr>
            <w:r>
              <w:rPr>
                <w:rFonts w:hint="default" w:ascii="仿宋_GB2312" w:hAnsi="仿宋_GB2312" w:cs="仿宋_GB2312"/>
                <w:sz w:val="24"/>
                <w:szCs w:val="24"/>
              </w:rPr>
              <w:drawing>
                <wp:inline distT="0" distB="0" distL="114300" distR="114300">
                  <wp:extent cx="766445" cy="1835785"/>
                  <wp:effectExtent l="0" t="0" r="14605"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766445" cy="1835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1"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8</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waist row</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腰关节侧摆：-40°~+40°</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drawing>
                <wp:inline distT="0" distB="0" distL="0" distR="0">
                  <wp:extent cx="710565" cy="1337310"/>
                  <wp:effectExtent l="0" t="0" r="0" b="0"/>
                  <wp:docPr id="1232145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5781" name="图片 1"/>
                          <pic:cNvPicPr>
                            <a:picLocks noChangeAspect="1"/>
                          </pic:cNvPicPr>
                        </pic:nvPicPr>
                        <pic:blipFill>
                          <a:blip r:embed="rId43"/>
                          <a:stretch>
                            <a:fillRect/>
                          </a:stretch>
                        </pic:blipFill>
                        <pic:spPr>
                          <a:xfrm>
                            <a:off x="0" y="0"/>
                            <a:ext cx="715848" cy="13473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9</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waist yaw</w:t>
            </w:r>
          </w:p>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腰关节周转：-45°~+45°</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drawing>
                <wp:inline distT="0" distB="0" distL="0" distR="0">
                  <wp:extent cx="625475" cy="936625"/>
                  <wp:effectExtent l="0" t="0" r="3175" b="0"/>
                  <wp:docPr id="42432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4992" name="图片 1"/>
                          <pic:cNvPicPr>
                            <a:picLocks noChangeAspect="1"/>
                          </pic:cNvPicPr>
                        </pic:nvPicPr>
                        <pic:blipFill>
                          <a:blip r:embed="rId44"/>
                          <a:stretch>
                            <a:fillRect/>
                          </a:stretch>
                        </pic:blipFill>
                        <pic:spPr>
                          <a:xfrm>
                            <a:off x="0" y="0"/>
                            <a:ext cx="638022" cy="95548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10</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Head pitch</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颈关节俯仰±45°</w:t>
            </w:r>
          </w:p>
        </w:tc>
        <w:tc>
          <w:tcPr>
            <w:tcW w:w="2256" w:type="pct"/>
          </w:tcPr>
          <w:p>
            <w:pPr>
              <w:pStyle w:val="87"/>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drawing>
                <wp:inline distT="0" distB="0" distL="0" distR="0">
                  <wp:extent cx="1239520" cy="1023620"/>
                  <wp:effectExtent l="0" t="0" r="0" b="5080"/>
                  <wp:docPr id="132754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48691" name="图片 1"/>
                          <pic:cNvPicPr>
                            <a:picLocks noChangeAspect="1"/>
                          </pic:cNvPicPr>
                        </pic:nvPicPr>
                        <pic:blipFill>
                          <a:blip r:embed="rId45"/>
                          <a:stretch>
                            <a:fillRect/>
                          </a:stretch>
                        </pic:blipFill>
                        <pic:spPr>
                          <a:xfrm>
                            <a:off x="0" y="0"/>
                            <a:ext cx="1275100" cy="105286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11</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Head yaw</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颈关节周转±90°</w:t>
            </w:r>
          </w:p>
        </w:tc>
        <w:tc>
          <w:tcPr>
            <w:tcW w:w="2256" w:type="pct"/>
          </w:tcPr>
          <w:p>
            <w:pPr>
              <w:pStyle w:val="88"/>
              <w:keepNext w:val="0"/>
              <w:keepLines w:val="0"/>
              <w:suppressLineNumbers w:val="0"/>
              <w:spacing w:before="0" w:beforeAutospacing="0" w:after="160" w:afterAutospacing="0"/>
              <w:ind w:left="0" w:right="0" w:firstLine="0"/>
              <w:jc w:val="left"/>
              <w:rPr>
                <w:rFonts w:hint="eastAsia" w:ascii="仿宋_GB2312" w:hAnsi="仿宋_GB2312" w:cs="仿宋_GB2312"/>
                <w:szCs w:val="24"/>
              </w:rPr>
            </w:pPr>
            <w:r>
              <w:rPr>
                <w:rFonts w:hint="eastAsia" w:ascii="仿宋_GB2312" w:hAnsi="仿宋_GB2312" w:cs="仿宋_GB2312"/>
                <w:szCs w:val="24"/>
              </w:rPr>
              <w:drawing>
                <wp:inline distT="0" distB="0" distL="0" distR="0">
                  <wp:extent cx="771525" cy="957580"/>
                  <wp:effectExtent l="0" t="0" r="0" b="0"/>
                  <wp:docPr id="398236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6230" name="图片 1"/>
                          <pic:cNvPicPr>
                            <a:picLocks noChangeAspect="1"/>
                          </pic:cNvPicPr>
                        </pic:nvPicPr>
                        <pic:blipFill>
                          <a:blip r:embed="rId46"/>
                          <a:stretch>
                            <a:fillRect/>
                          </a:stretch>
                        </pic:blipFill>
                        <pic:spPr>
                          <a:xfrm>
                            <a:off x="0" y="0"/>
                            <a:ext cx="779386" cy="967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12</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ArmJoint1</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肩关节俯仰±170°</w:t>
            </w:r>
          </w:p>
        </w:tc>
        <w:tc>
          <w:tcPr>
            <w:tcW w:w="2256" w:type="pct"/>
          </w:tcPr>
          <w:p>
            <w:pPr>
              <w:pStyle w:val="88"/>
              <w:keepNext w:val="0"/>
              <w:keepLines w:val="0"/>
              <w:suppressLineNumbers w:val="0"/>
              <w:spacing w:before="0" w:beforeAutospacing="0" w:after="160" w:afterAutospacing="0"/>
              <w:ind w:left="0" w:right="0" w:firstLine="0"/>
              <w:jc w:val="left"/>
              <w:rPr>
                <w:rFonts w:hint="eastAsia" w:ascii="仿宋_GB2312" w:hAnsi="仿宋_GB2312" w:cs="仿宋_GB2312"/>
                <w:szCs w:val="24"/>
              </w:rPr>
            </w:pPr>
            <w:r>
              <w:rPr>
                <w:rFonts w:hint="eastAsia"/>
              </w:rPr>
              <w:drawing>
                <wp:inline distT="0" distB="0" distL="0" distR="0">
                  <wp:extent cx="1497965" cy="700405"/>
                  <wp:effectExtent l="0" t="0" r="698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a:stretch>
                            <a:fillRect/>
                          </a:stretch>
                        </pic:blipFill>
                        <pic:spPr>
                          <a:xfrm>
                            <a:off x="0" y="0"/>
                            <a:ext cx="1613699" cy="754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13</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ArmJoint2</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肩关节侧摆±105°</w:t>
            </w:r>
          </w:p>
        </w:tc>
        <w:tc>
          <w:tcPr>
            <w:tcW w:w="2256" w:type="pct"/>
          </w:tcPr>
          <w:p>
            <w:pPr>
              <w:pStyle w:val="88"/>
              <w:keepNext w:val="0"/>
              <w:keepLines w:val="0"/>
              <w:suppressLineNumbers w:val="0"/>
              <w:spacing w:before="0" w:beforeAutospacing="0" w:after="160" w:afterAutospacing="0"/>
              <w:ind w:left="0" w:right="0" w:firstLine="0"/>
              <w:jc w:val="left"/>
              <w:rPr>
                <w:rFonts w:hint="eastAsia"/>
              </w:rPr>
            </w:pPr>
            <w:r>
              <w:rPr>
                <w:rFonts w:hint="eastAsia"/>
              </w:rPr>
              <w:drawing>
                <wp:inline distT="0" distB="0" distL="0" distR="0">
                  <wp:extent cx="1165225" cy="647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tretch>
                            <a:fillRect/>
                          </a:stretch>
                        </pic:blipFill>
                        <pic:spPr>
                          <a:xfrm>
                            <a:off x="0" y="0"/>
                            <a:ext cx="1200681" cy="66704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14</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ArmJoint3</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肩关节周转±170°</w:t>
            </w:r>
          </w:p>
        </w:tc>
        <w:tc>
          <w:tcPr>
            <w:tcW w:w="2256" w:type="pct"/>
          </w:tcPr>
          <w:p>
            <w:pPr>
              <w:pStyle w:val="88"/>
              <w:keepNext w:val="0"/>
              <w:keepLines w:val="0"/>
              <w:suppressLineNumbers w:val="0"/>
              <w:spacing w:before="0" w:beforeAutospacing="0" w:after="160" w:afterAutospacing="0"/>
              <w:ind w:left="0" w:right="0" w:firstLine="0"/>
              <w:jc w:val="left"/>
              <w:rPr>
                <w:rFonts w:hint="eastAsia"/>
              </w:rPr>
            </w:pPr>
            <w:r>
              <w:rPr>
                <w:rFonts w:hint="eastAsia"/>
              </w:rPr>
              <w:drawing>
                <wp:inline distT="0" distB="0" distL="0" distR="0">
                  <wp:extent cx="1346200" cy="6350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
                          <a:stretch>
                            <a:fillRect/>
                          </a:stretch>
                        </pic:blipFill>
                        <pic:spPr>
                          <a:xfrm>
                            <a:off x="0" y="0"/>
                            <a:ext cx="1359456" cy="64171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15</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ArmJoint4</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肘关节展折0~170°</w:t>
            </w:r>
          </w:p>
        </w:tc>
        <w:tc>
          <w:tcPr>
            <w:tcW w:w="2256" w:type="pct"/>
          </w:tcPr>
          <w:p>
            <w:pPr>
              <w:pStyle w:val="88"/>
              <w:keepNext w:val="0"/>
              <w:keepLines w:val="0"/>
              <w:suppressLineNumbers w:val="0"/>
              <w:spacing w:before="0" w:beforeAutospacing="0" w:after="160" w:afterAutospacing="0"/>
              <w:ind w:left="0" w:right="0" w:firstLine="0"/>
              <w:jc w:val="left"/>
              <w:rPr>
                <w:rFonts w:hint="eastAsia"/>
              </w:rPr>
            </w:pPr>
            <w:r>
              <w:rPr>
                <w:rFonts w:hint="eastAsia"/>
              </w:rPr>
              <w:drawing>
                <wp:inline distT="0" distB="0" distL="0" distR="0">
                  <wp:extent cx="744855" cy="539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0"/>
                          <a:stretch>
                            <a:fillRect/>
                          </a:stretch>
                        </pic:blipFill>
                        <pic:spPr>
                          <a:xfrm>
                            <a:off x="0" y="0"/>
                            <a:ext cx="755064" cy="54703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16</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ArmJoint5</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肘关节旋转±170°</w:t>
            </w:r>
          </w:p>
        </w:tc>
        <w:tc>
          <w:tcPr>
            <w:tcW w:w="2256" w:type="pct"/>
          </w:tcPr>
          <w:p>
            <w:pPr>
              <w:pStyle w:val="88"/>
              <w:keepNext w:val="0"/>
              <w:keepLines w:val="0"/>
              <w:suppressLineNumbers w:val="0"/>
              <w:spacing w:before="0" w:beforeAutospacing="0" w:after="160" w:afterAutospacing="0"/>
              <w:ind w:left="0" w:right="0" w:firstLine="0"/>
              <w:jc w:val="left"/>
              <w:rPr>
                <w:rFonts w:hint="eastAsia"/>
              </w:rPr>
            </w:pPr>
            <w:r>
              <w:rPr>
                <w:rFonts w:hint="eastAsia"/>
              </w:rPr>
              <w:drawing>
                <wp:inline distT="0" distB="0" distL="0" distR="0">
                  <wp:extent cx="1073150" cy="6565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1085812" cy="66485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17</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ArmJoint6</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腕关节俯仰±105°</w:t>
            </w:r>
          </w:p>
        </w:tc>
        <w:tc>
          <w:tcPr>
            <w:tcW w:w="2256" w:type="pct"/>
          </w:tcPr>
          <w:p>
            <w:pPr>
              <w:pStyle w:val="88"/>
              <w:keepNext w:val="0"/>
              <w:keepLines w:val="0"/>
              <w:suppressLineNumbers w:val="0"/>
              <w:spacing w:before="0" w:beforeAutospacing="0" w:after="160" w:afterAutospacing="0"/>
              <w:ind w:left="0" w:right="0" w:firstLine="0"/>
              <w:jc w:val="left"/>
              <w:rPr>
                <w:rFonts w:hint="eastAsia"/>
              </w:rPr>
            </w:pPr>
            <w:r>
              <w:rPr>
                <w:rFonts w:hint="eastAsia"/>
              </w:rPr>
              <w:drawing>
                <wp:inline distT="0" distB="0" distL="0" distR="0">
                  <wp:extent cx="654050" cy="573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660884" cy="5794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jc w:val="center"/>
        </w:trPr>
        <w:tc>
          <w:tcPr>
            <w:tcW w:w="397"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18</w:t>
            </w:r>
          </w:p>
        </w:tc>
        <w:tc>
          <w:tcPr>
            <w:tcW w:w="875"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ArmJoint7</w:t>
            </w:r>
          </w:p>
        </w:tc>
        <w:tc>
          <w:tcPr>
            <w:tcW w:w="1472" w:type="pct"/>
            <w:noWrap/>
          </w:tcPr>
          <w:p>
            <w:pPr>
              <w:pStyle w:val="86"/>
              <w:keepNext w:val="0"/>
              <w:keepLines w:val="0"/>
              <w:suppressLineNumbers w:val="0"/>
              <w:spacing w:before="0" w:beforeAutospacing="0" w:after="160" w:afterAutospacing="0"/>
              <w:ind w:left="0" w:right="0"/>
              <w:jc w:val="left"/>
              <w:rPr>
                <w:rFonts w:hint="eastAsia" w:ascii="仿宋_GB2312" w:hAnsi="仿宋_GB2312" w:cs="仿宋_GB2312"/>
                <w:sz w:val="24"/>
                <w:szCs w:val="24"/>
              </w:rPr>
            </w:pPr>
            <w:r>
              <w:rPr>
                <w:rFonts w:hint="eastAsia" w:ascii="仿宋_GB2312" w:hAnsi="仿宋_GB2312" w:cs="仿宋_GB2312"/>
                <w:sz w:val="24"/>
                <w:szCs w:val="24"/>
              </w:rPr>
              <w:t>腕关节侧摆±60°</w:t>
            </w:r>
          </w:p>
        </w:tc>
        <w:tc>
          <w:tcPr>
            <w:tcW w:w="2256" w:type="pct"/>
          </w:tcPr>
          <w:p>
            <w:pPr>
              <w:pStyle w:val="88"/>
              <w:keepNext w:val="0"/>
              <w:keepLines w:val="0"/>
              <w:suppressLineNumbers w:val="0"/>
              <w:spacing w:before="0" w:beforeAutospacing="0" w:after="160" w:afterAutospacing="0"/>
              <w:ind w:left="0" w:right="0" w:firstLine="0"/>
              <w:jc w:val="left"/>
              <w:rPr>
                <w:rFonts w:hint="eastAsia"/>
              </w:rPr>
            </w:pPr>
            <w:r>
              <w:rPr>
                <w:rFonts w:hint="eastAsia"/>
              </w:rPr>
              <w:drawing>
                <wp:inline distT="0" distB="0" distL="0" distR="0">
                  <wp:extent cx="717550" cy="7175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717550" cy="717550"/>
                          </a:xfrm>
                          <a:prstGeom prst="rect">
                            <a:avLst/>
                          </a:prstGeom>
                        </pic:spPr>
                      </pic:pic>
                    </a:graphicData>
                  </a:graphic>
                </wp:inline>
              </w:drawing>
            </w:r>
          </w:p>
        </w:tc>
      </w:tr>
    </w:tbl>
    <w:p>
      <w:pPr>
        <w:pStyle w:val="62"/>
      </w:pPr>
      <w:bookmarkStart w:id="49" w:name="_Toc1187705519"/>
      <w:bookmarkStart w:id="50" w:name="_Toc725544020"/>
      <w:bookmarkStart w:id="51" w:name="_Toc1079165479"/>
      <w:bookmarkStart w:id="52" w:name="_Toc1501631261"/>
      <w:bookmarkStart w:id="53" w:name="_Toc163030143"/>
      <w:bookmarkStart w:id="54" w:name="_Toc267312684"/>
      <w:bookmarkStart w:id="55" w:name="_Toc1414977203"/>
      <w:bookmarkStart w:id="56" w:name="_Toc747067615"/>
      <w:r>
        <w:rPr>
          <w:rFonts w:hint="eastAsia"/>
        </w:rPr>
        <w:t>机动性能</w:t>
      </w:r>
      <w:bookmarkEnd w:id="49"/>
      <w:bookmarkEnd w:id="50"/>
      <w:bookmarkEnd w:id="51"/>
      <w:bookmarkEnd w:id="52"/>
      <w:bookmarkEnd w:id="53"/>
      <w:bookmarkEnd w:id="54"/>
      <w:bookmarkEnd w:id="55"/>
      <w:bookmarkEnd w:id="56"/>
    </w:p>
    <w:p>
      <w:pPr>
        <w:pStyle w:val="68"/>
        <w:ind w:firstLine="440"/>
        <w:rPr>
          <w:rFonts w:ascii="Arial" w:hAnsi="Arial" w:eastAsia="等线" w:cs="Arial"/>
          <w:sz w:val="22"/>
        </w:rPr>
      </w:pPr>
      <w:r>
        <w:rPr>
          <w:rFonts w:hint="eastAsia" w:ascii="Arial" w:hAnsi="Arial" w:eastAsia="等线" w:cs="Arial"/>
          <w:sz w:val="22"/>
        </w:rPr>
        <w:t>（1）小跑速度：≥5km/h；</w:t>
      </w:r>
    </w:p>
    <w:p>
      <w:pPr>
        <w:pStyle w:val="68"/>
        <w:ind w:firstLine="440"/>
        <w:rPr>
          <w:rFonts w:ascii="Arial" w:hAnsi="Arial" w:eastAsia="等线" w:cs="Arial"/>
          <w:sz w:val="22"/>
        </w:rPr>
      </w:pPr>
      <w:r>
        <w:rPr>
          <w:rFonts w:hint="eastAsia" w:ascii="Arial" w:hAnsi="Arial" w:eastAsia="等线" w:cs="Arial"/>
          <w:sz w:val="22"/>
        </w:rPr>
        <w:t>（2）快跑速度：≥9km/h；</w:t>
      </w:r>
    </w:p>
    <w:p>
      <w:pPr>
        <w:pStyle w:val="68"/>
        <w:ind w:firstLine="440"/>
        <w:rPr>
          <w:rFonts w:ascii="Arial" w:hAnsi="Arial" w:eastAsia="等线" w:cs="Arial"/>
          <w:sz w:val="22"/>
        </w:rPr>
      </w:pPr>
      <w:r>
        <w:rPr>
          <w:rFonts w:hint="eastAsia" w:ascii="Arial" w:hAnsi="Arial" w:eastAsia="等线" w:cs="Arial"/>
          <w:sz w:val="22"/>
        </w:rPr>
        <w:t>（3）地形适应能力：满足平地、碎石、沙土等自然地形；</w:t>
      </w:r>
    </w:p>
    <w:p>
      <w:pPr>
        <w:pStyle w:val="68"/>
        <w:ind w:firstLine="440"/>
        <w:rPr>
          <w:rFonts w:hint="eastAsia" w:ascii="Arial" w:hAnsi="Arial" w:eastAsia="等线" w:cs="Arial"/>
          <w:sz w:val="22"/>
        </w:rPr>
      </w:pPr>
      <w:r>
        <w:rPr>
          <w:rFonts w:hint="eastAsia" w:ascii="Arial" w:hAnsi="Arial" w:eastAsia="等线" w:cs="Arial"/>
          <w:sz w:val="22"/>
        </w:rPr>
        <w:t>（4）可上下13cm台阶和20度斜坡；</w:t>
      </w:r>
    </w:p>
    <w:p>
      <w:pPr>
        <w:pStyle w:val="66"/>
        <w:rPr>
          <w:rFonts w:hint="eastAsia" w:ascii="Times New Roman" w:hAnsi="Times New Roman" w:eastAsia="黑体" w:cstheme="minorBidi"/>
          <w:sz w:val="28"/>
          <w:woUserID w:val="0"/>
        </w:rPr>
      </w:pPr>
      <w:bookmarkStart w:id="57" w:name="_Toc1878548675"/>
      <w:bookmarkStart w:id="58" w:name="_Toc61818571"/>
      <w:bookmarkStart w:id="59" w:name="_Toc1629639684"/>
      <w:bookmarkStart w:id="60" w:name="_Toc1675593281"/>
      <w:bookmarkStart w:id="61" w:name="_Toc276991161"/>
      <w:bookmarkStart w:id="62" w:name="_Toc1237502449"/>
      <w:bookmarkStart w:id="63" w:name="_Toc631917659"/>
      <w:r>
        <w:rPr>
          <w:rFonts w:hint="eastAsia" w:ascii="Times New Roman" w:hAnsi="Times New Roman" w:eastAsia="黑体" w:cstheme="minorBidi"/>
          <w:woUserID w:val="0"/>
        </w:rPr>
        <w:t>作业能力</w:t>
      </w:r>
      <w:bookmarkEnd w:id="57"/>
      <w:bookmarkEnd w:id="58"/>
      <w:bookmarkEnd w:id="59"/>
      <w:bookmarkEnd w:id="60"/>
      <w:bookmarkEnd w:id="61"/>
      <w:bookmarkEnd w:id="62"/>
      <w:bookmarkEnd w:id="63"/>
    </w:p>
    <w:p>
      <w:pPr>
        <w:pStyle w:val="68"/>
        <w:ind w:firstLine="440"/>
        <w:rPr>
          <w:rFonts w:hint="default" w:ascii="等线" w:hAnsi="等线" w:eastAsia="等线" w:cs="等线"/>
          <w:woUserID w:val="2"/>
        </w:rPr>
      </w:pPr>
      <w:r>
        <w:rPr>
          <w:rFonts w:hint="eastAsia" w:ascii="Arial" w:hAnsi="Arial" w:eastAsia="等线" w:cs="Arial"/>
          <w:sz w:val="22"/>
          <w:woUserID w:val="2"/>
        </w:rPr>
        <w:t>（1）</w:t>
      </w:r>
      <w:r>
        <w:rPr>
          <w:rFonts w:hint="default" w:ascii="等线" w:hAnsi="等线" w:eastAsia="等线" w:cs="等线"/>
          <w:woUserID w:val="2"/>
        </w:rPr>
        <w:t>单臂自由度7，工作半径≥600mm，肘关节折叠角度可达170°，末端法兰与末端旋转中心距离≤64mm，整臂灵活工作空间大。</w:t>
      </w:r>
    </w:p>
    <w:p>
      <w:pPr>
        <w:pStyle w:val="68"/>
        <w:ind w:firstLine="440"/>
        <w:rPr>
          <w:rFonts w:hint="eastAsia" w:ascii="等线" w:hAnsi="等线" w:eastAsia="等线" w:cs="等线"/>
          <w:woUserID w:val="2"/>
        </w:rPr>
      </w:pPr>
      <w:r>
        <w:rPr>
          <w:rFonts w:hint="eastAsia" w:ascii="Arial" w:hAnsi="Arial" w:eastAsia="等线" w:cs="Arial"/>
          <w:sz w:val="22"/>
          <w:woUserID w:val="2"/>
        </w:rPr>
        <w:t>（</w:t>
      </w:r>
      <w:r>
        <w:rPr>
          <w:rFonts w:hint="default" w:ascii="Arial" w:hAnsi="Arial" w:eastAsia="等线" w:cs="Arial"/>
          <w:sz w:val="22"/>
          <w:woUserID w:val="2"/>
        </w:rPr>
        <w:t>2</w:t>
      </w:r>
      <w:r>
        <w:rPr>
          <w:rFonts w:hint="eastAsia" w:ascii="Arial" w:hAnsi="Arial" w:eastAsia="等线" w:cs="Arial"/>
          <w:sz w:val="22"/>
          <w:woUserID w:val="2"/>
        </w:rPr>
        <w:t>）</w:t>
      </w:r>
      <w:r>
        <w:rPr>
          <w:rFonts w:hint="default" w:ascii="等线" w:hAnsi="等线" w:eastAsia="等线" w:cs="等线"/>
          <w:woUserID w:val="2"/>
        </w:rPr>
        <w:t>单臂平举负载≥3kg，最大负载≥5kg</w:t>
      </w:r>
    </w:p>
    <w:p>
      <w:pPr>
        <w:pStyle w:val="68"/>
        <w:ind w:firstLine="440"/>
        <w:rPr>
          <w:rFonts w:hint="eastAsia" w:ascii="等线" w:hAnsi="等线" w:eastAsia="等线" w:cs="等线"/>
          <w:woUserID w:val="2"/>
        </w:rPr>
      </w:pPr>
      <w:r>
        <w:rPr>
          <w:rFonts w:hint="eastAsia" w:ascii="Arial" w:hAnsi="Arial" w:eastAsia="等线" w:cs="Arial"/>
          <w:sz w:val="22"/>
          <w:woUserID w:val="2"/>
        </w:rPr>
        <w:t>（</w:t>
      </w:r>
      <w:r>
        <w:rPr>
          <w:rFonts w:hint="default" w:ascii="Arial" w:hAnsi="Arial" w:eastAsia="等线" w:cs="Arial"/>
          <w:sz w:val="22"/>
          <w:woUserID w:val="2"/>
        </w:rPr>
        <w:t>3</w:t>
      </w:r>
      <w:r>
        <w:rPr>
          <w:rFonts w:hint="eastAsia" w:ascii="Arial" w:hAnsi="Arial" w:eastAsia="等线" w:cs="Arial"/>
          <w:sz w:val="22"/>
          <w:woUserID w:val="2"/>
        </w:rPr>
        <w:t>）</w:t>
      </w:r>
      <w:r>
        <w:rPr>
          <w:rFonts w:hint="default" w:ascii="等线" w:hAnsi="等线" w:eastAsia="等线" w:cs="等线"/>
          <w:woUserID w:val="2"/>
        </w:rPr>
        <w:t>双臂搬运负载≥10kg</w:t>
      </w:r>
    </w:p>
    <w:p>
      <w:pPr>
        <w:pStyle w:val="68"/>
        <w:ind w:firstLine="440"/>
        <w:rPr>
          <w:rFonts w:hint="eastAsia" w:ascii="等线" w:hAnsi="等线" w:eastAsia="等线" w:cs="等线"/>
          <w:woUserID w:val="2"/>
        </w:rPr>
      </w:pPr>
      <w:r>
        <w:rPr>
          <w:rFonts w:hint="eastAsia" w:ascii="Arial" w:hAnsi="Arial" w:eastAsia="等线" w:cs="Arial"/>
          <w:sz w:val="22"/>
          <w:woUserID w:val="2"/>
        </w:rPr>
        <w:t>（</w:t>
      </w:r>
      <w:r>
        <w:rPr>
          <w:rFonts w:hint="default" w:ascii="Arial" w:hAnsi="Arial" w:eastAsia="等线" w:cs="Arial"/>
          <w:sz w:val="22"/>
          <w:woUserID w:val="2"/>
        </w:rPr>
        <w:t>4</w:t>
      </w:r>
      <w:r>
        <w:rPr>
          <w:rFonts w:hint="eastAsia" w:ascii="Arial" w:hAnsi="Arial" w:eastAsia="等线" w:cs="Arial"/>
          <w:sz w:val="22"/>
          <w:woUserID w:val="2"/>
        </w:rPr>
        <w:t>）</w:t>
      </w:r>
      <w:r>
        <w:rPr>
          <w:rFonts w:hint="default" w:ascii="等线" w:hAnsi="等线" w:eastAsia="等线" w:cs="等线"/>
          <w:woUserID w:val="2"/>
        </w:rPr>
        <w:t>重复定位精度优于±0.2mm</w:t>
      </w:r>
    </w:p>
    <w:p>
      <w:pPr>
        <w:pStyle w:val="68"/>
        <w:ind w:firstLine="440"/>
        <w:rPr>
          <w:rFonts w:hint="eastAsia" w:ascii="等线" w:hAnsi="等线" w:eastAsia="等线" w:cs="等线"/>
          <w:woUserID w:val="2"/>
        </w:rPr>
      </w:pPr>
      <w:r>
        <w:rPr>
          <w:rFonts w:hint="eastAsia" w:ascii="Arial" w:hAnsi="Arial" w:eastAsia="等线" w:cs="Arial"/>
          <w:sz w:val="22"/>
          <w:woUserID w:val="2"/>
        </w:rPr>
        <w:t>（</w:t>
      </w:r>
      <w:r>
        <w:rPr>
          <w:rFonts w:hint="default" w:ascii="Arial" w:hAnsi="Arial" w:eastAsia="等线" w:cs="Arial"/>
          <w:sz w:val="22"/>
          <w:woUserID w:val="2"/>
        </w:rPr>
        <w:t>5</w:t>
      </w:r>
      <w:r>
        <w:rPr>
          <w:rFonts w:hint="eastAsia" w:ascii="Arial" w:hAnsi="Arial" w:eastAsia="等线" w:cs="Arial"/>
          <w:sz w:val="22"/>
          <w:woUserID w:val="2"/>
        </w:rPr>
        <w:t>）</w:t>
      </w:r>
      <w:r>
        <w:rPr>
          <w:rFonts w:hint="default" w:ascii="等线" w:hAnsi="等线" w:eastAsia="等线" w:cs="等线"/>
          <w:woUserID w:val="2"/>
        </w:rPr>
        <w:t>直臂状态下，外包络直径≤Φ109，整臂具有良好的狭窄空间作业能力</w:t>
      </w:r>
    </w:p>
    <w:p>
      <w:pPr>
        <w:pStyle w:val="62"/>
      </w:pPr>
      <w:bookmarkStart w:id="64" w:name="_Toc2066304221"/>
      <w:bookmarkStart w:id="65" w:name="_Toc134103864"/>
      <w:bookmarkStart w:id="66" w:name="_Toc1337143929"/>
      <w:bookmarkStart w:id="67" w:name="_Toc1960716025"/>
      <w:bookmarkStart w:id="68" w:name="_Toc72373607"/>
      <w:bookmarkStart w:id="69" w:name="_Toc163030144"/>
      <w:bookmarkStart w:id="70" w:name="_Toc421626611"/>
      <w:bookmarkStart w:id="71" w:name="_Toc483263343"/>
      <w:r>
        <w:rPr>
          <w:rFonts w:hint="eastAsia"/>
        </w:rPr>
        <w:t>感知能力</w:t>
      </w:r>
      <w:bookmarkEnd w:id="64"/>
      <w:bookmarkEnd w:id="65"/>
      <w:bookmarkEnd w:id="66"/>
      <w:bookmarkEnd w:id="67"/>
      <w:bookmarkEnd w:id="68"/>
      <w:bookmarkEnd w:id="69"/>
      <w:bookmarkEnd w:id="70"/>
      <w:bookmarkEnd w:id="71"/>
    </w:p>
    <w:p>
      <w:pPr>
        <w:pStyle w:val="68"/>
        <w:ind w:firstLine="440"/>
        <w:rPr>
          <w:rFonts w:ascii="Arial" w:hAnsi="Arial" w:eastAsia="等线" w:cs="Arial"/>
          <w:sz w:val="22"/>
        </w:rPr>
      </w:pPr>
      <w:r>
        <w:rPr>
          <w:rFonts w:hint="eastAsia" w:ascii="Arial" w:hAnsi="Arial" w:eastAsia="等线" w:cs="Arial"/>
          <w:sz w:val="22"/>
        </w:rPr>
        <w:t>（1）具备目标识别、全景环视、三维重构能力</w:t>
      </w:r>
    </w:p>
    <w:p>
      <w:pPr>
        <w:pStyle w:val="68"/>
        <w:ind w:firstLine="440"/>
        <w:rPr>
          <w:rFonts w:ascii="Arial" w:hAnsi="Arial" w:eastAsia="等线" w:cs="Arial"/>
          <w:sz w:val="22"/>
        </w:rPr>
      </w:pPr>
      <w:r>
        <w:rPr>
          <w:rFonts w:hint="eastAsia" w:ascii="Arial" w:hAnsi="Arial" w:eastAsia="等线" w:cs="Arial"/>
          <w:sz w:val="22"/>
        </w:rPr>
        <w:t>（2）具有融合视觉的自主行为能力；</w:t>
      </w:r>
    </w:p>
    <w:p>
      <w:pPr>
        <w:pStyle w:val="68"/>
        <w:ind w:firstLine="440"/>
        <w:rPr>
          <w:rFonts w:ascii="Arial" w:hAnsi="Arial" w:eastAsia="等线" w:cs="Arial"/>
          <w:sz w:val="22"/>
        </w:rPr>
      </w:pPr>
      <w:r>
        <w:rPr>
          <w:rFonts w:hint="eastAsia" w:ascii="Arial" w:hAnsi="Arial" w:eastAsia="等线" w:cs="Arial"/>
          <w:sz w:val="22"/>
        </w:rPr>
        <w:t>（3）具备自主避障、自主路径规划、自主抓取能力；</w:t>
      </w:r>
    </w:p>
    <w:p>
      <w:pPr>
        <w:pStyle w:val="68"/>
        <w:ind w:firstLine="440"/>
        <w:rPr>
          <w:rFonts w:ascii="Arial" w:hAnsi="Arial" w:eastAsia="等线" w:cs="Arial"/>
          <w:sz w:val="22"/>
        </w:rPr>
      </w:pPr>
      <w:r>
        <w:rPr>
          <w:rFonts w:hint="eastAsia" w:ascii="Arial" w:hAnsi="Arial" w:eastAsia="等线" w:cs="Arial"/>
          <w:sz w:val="22"/>
        </w:rPr>
        <w:t>（4）具备自主开门、乘自动扶梯和电梯能力，可在有门、门槛、楼梯、电梯等设施的室内环境中自主通行</w:t>
      </w:r>
    </w:p>
    <w:p>
      <w:pPr>
        <w:pStyle w:val="66"/>
      </w:pPr>
      <w:bookmarkStart w:id="72" w:name="_Toc1127086483"/>
      <w:bookmarkStart w:id="73" w:name="_Toc316895822"/>
      <w:bookmarkStart w:id="74" w:name="_Toc310249775"/>
      <w:bookmarkStart w:id="75" w:name="_Toc1556444568"/>
      <w:bookmarkStart w:id="76" w:name="_Toc1331172318"/>
      <w:bookmarkStart w:id="77" w:name="_Toc163030145"/>
      <w:bookmarkStart w:id="78" w:name="_Toc34263494"/>
      <w:bookmarkStart w:id="79" w:name="_Toc321954749"/>
      <w:r>
        <w:rPr>
          <w:rFonts w:hint="eastAsia"/>
        </w:rPr>
        <w:t>感知头</w:t>
      </w:r>
      <w:bookmarkEnd w:id="72"/>
      <w:bookmarkEnd w:id="73"/>
      <w:bookmarkEnd w:id="74"/>
      <w:bookmarkEnd w:id="75"/>
      <w:bookmarkEnd w:id="76"/>
      <w:bookmarkEnd w:id="77"/>
      <w:bookmarkEnd w:id="78"/>
      <w:bookmarkEnd w:id="79"/>
    </w:p>
    <w:p>
      <w:pPr>
        <w:pStyle w:val="68"/>
        <w:ind w:firstLine="440"/>
        <w:rPr>
          <w:rFonts w:ascii="Arial" w:hAnsi="Arial" w:eastAsia="等线" w:cs="Arial"/>
          <w:sz w:val="22"/>
        </w:rPr>
      </w:pPr>
      <w:r>
        <w:rPr>
          <w:rFonts w:hint="eastAsia" w:ascii="Arial" w:hAnsi="Arial" w:eastAsia="等线" w:cs="Arial"/>
          <w:sz w:val="22"/>
        </w:rPr>
        <w:t>1）具有深度视觉传感器；</w:t>
      </w:r>
    </w:p>
    <w:p>
      <w:pPr>
        <w:pStyle w:val="68"/>
        <w:ind w:firstLine="440"/>
        <w:rPr>
          <w:rFonts w:ascii="Arial" w:hAnsi="Arial" w:eastAsia="等线" w:cs="Arial"/>
          <w:sz w:val="22"/>
        </w:rPr>
      </w:pPr>
      <w:r>
        <w:rPr>
          <w:rFonts w:hint="eastAsia" w:ascii="Arial" w:hAnsi="Arial" w:eastAsia="等线" w:cs="Arial"/>
          <w:sz w:val="22"/>
        </w:rPr>
        <w:t>2）具有听觉传感器与基础语音对话能力；</w:t>
      </w:r>
    </w:p>
    <w:p>
      <w:pPr>
        <w:pStyle w:val="68"/>
        <w:ind w:firstLine="440"/>
        <w:rPr>
          <w:rFonts w:ascii="Arial" w:hAnsi="Arial" w:eastAsia="等线" w:cs="Arial"/>
          <w:sz w:val="22"/>
        </w:rPr>
      </w:pPr>
      <w:r>
        <w:rPr>
          <w:rFonts w:hint="eastAsia" w:ascii="Arial" w:hAnsi="Arial" w:eastAsia="等线" w:cs="Arial"/>
          <w:sz w:val="22"/>
        </w:rPr>
        <w:t>3）头部2自由度可转动；</w:t>
      </w:r>
    </w:p>
    <w:p>
      <w:pPr>
        <w:pStyle w:val="68"/>
        <w:ind w:firstLine="440"/>
        <w:rPr>
          <w:rFonts w:ascii="Arial" w:hAnsi="Arial" w:eastAsia="等线" w:cs="Arial"/>
          <w:sz w:val="22"/>
        </w:rPr>
      </w:pPr>
      <w:r>
        <w:rPr>
          <w:rFonts w:hint="eastAsia" w:ascii="Arial" w:hAnsi="Arial" w:eastAsia="等线" w:cs="Arial"/>
          <w:sz w:val="22"/>
        </w:rPr>
        <w:t>4）具有表情交互能力；</w:t>
      </w:r>
    </w:p>
    <w:p>
      <w:pPr>
        <w:pStyle w:val="68"/>
        <w:ind w:firstLine="440"/>
        <w:rPr>
          <w:rFonts w:ascii="Arial" w:hAnsi="Arial" w:eastAsia="等线" w:cs="Arial"/>
          <w:sz w:val="22"/>
        </w:rPr>
      </w:pPr>
      <w:r>
        <w:rPr>
          <w:rFonts w:hint="eastAsia" w:ascii="Arial" w:hAnsi="Arial" w:eastAsia="等线" w:cs="Arial"/>
          <w:sz w:val="22"/>
        </w:rPr>
        <w:t>5）具有目标识别处理能力；</w:t>
      </w:r>
    </w:p>
    <w:p>
      <w:pPr>
        <w:pStyle w:val="66"/>
      </w:pPr>
      <w:bookmarkStart w:id="80" w:name="_Toc1808206979"/>
      <w:bookmarkStart w:id="81" w:name="_Toc474631455"/>
      <w:bookmarkStart w:id="82" w:name="_Toc1130527815"/>
      <w:bookmarkStart w:id="83" w:name="_Toc163030146"/>
      <w:bookmarkStart w:id="84" w:name="_Toc1441213031"/>
      <w:bookmarkStart w:id="85" w:name="_Toc2015014820"/>
      <w:bookmarkStart w:id="86" w:name="_Toc1153010627"/>
      <w:bookmarkStart w:id="87" w:name="_Toc731446605"/>
      <w:r>
        <w:rPr>
          <w:rFonts w:hint="eastAsia"/>
        </w:rPr>
        <w:t>感知体：</w:t>
      </w:r>
      <w:bookmarkEnd w:id="80"/>
      <w:bookmarkEnd w:id="81"/>
      <w:bookmarkEnd w:id="82"/>
      <w:bookmarkEnd w:id="83"/>
      <w:bookmarkEnd w:id="84"/>
      <w:bookmarkEnd w:id="85"/>
      <w:bookmarkEnd w:id="86"/>
      <w:bookmarkEnd w:id="87"/>
    </w:p>
    <w:p>
      <w:pPr>
        <w:pStyle w:val="68"/>
        <w:ind w:firstLine="440"/>
        <w:rPr>
          <w:rFonts w:ascii="Arial" w:hAnsi="Arial" w:eastAsia="等线" w:cs="Arial"/>
          <w:sz w:val="22"/>
        </w:rPr>
      </w:pPr>
      <w:r>
        <w:rPr>
          <w:rFonts w:hint="eastAsia" w:ascii="Arial" w:hAnsi="Arial" w:eastAsia="等线" w:cs="Arial"/>
          <w:sz w:val="22"/>
        </w:rPr>
        <w:t>1）具有自主导航与三维地图构建能力；</w:t>
      </w:r>
    </w:p>
    <w:p>
      <w:pPr>
        <w:pStyle w:val="68"/>
        <w:ind w:firstLine="440"/>
        <w:rPr>
          <w:rFonts w:ascii="Arial" w:hAnsi="Arial" w:eastAsia="等线" w:cs="Arial"/>
          <w:sz w:val="22"/>
        </w:rPr>
      </w:pPr>
      <w:r>
        <w:rPr>
          <w:rFonts w:hint="eastAsia" w:ascii="Arial" w:hAnsi="Arial" w:eastAsia="等线" w:cs="Arial"/>
          <w:sz w:val="22"/>
        </w:rPr>
        <w:t>2）具有局部环境地图构建能力；</w:t>
      </w:r>
    </w:p>
    <w:p>
      <w:pPr>
        <w:pStyle w:val="68"/>
        <w:ind w:firstLine="440"/>
        <w:rPr>
          <w:rFonts w:ascii="Arial" w:hAnsi="Arial" w:eastAsia="等线" w:cs="Arial"/>
          <w:sz w:val="22"/>
        </w:rPr>
      </w:pPr>
      <w:r>
        <w:rPr>
          <w:rFonts w:hint="eastAsia" w:ascii="Arial" w:hAnsi="Arial" w:eastAsia="等线" w:cs="Arial"/>
          <w:sz w:val="22"/>
        </w:rPr>
        <w:t>3）具有环视上帝视角或全景图像回传能力；</w:t>
      </w:r>
    </w:p>
    <w:p>
      <w:pPr>
        <w:pStyle w:val="68"/>
        <w:ind w:firstLine="440"/>
        <w:rPr>
          <w:rFonts w:ascii="Arial" w:hAnsi="Arial" w:eastAsia="等线" w:cs="Arial"/>
          <w:sz w:val="22"/>
        </w:rPr>
      </w:pPr>
      <w:r>
        <w:rPr>
          <w:rFonts w:hint="eastAsia" w:ascii="Arial" w:hAnsi="Arial" w:eastAsia="等线" w:cs="Arial"/>
          <w:sz w:val="22"/>
        </w:rPr>
        <w:t>4）具有嗅觉感知能力；</w:t>
      </w:r>
    </w:p>
    <w:p>
      <w:pPr>
        <w:pStyle w:val="66"/>
      </w:pPr>
      <w:bookmarkStart w:id="88" w:name="_Toc1554614303"/>
      <w:bookmarkStart w:id="89" w:name="_Toc1535314117"/>
      <w:bookmarkStart w:id="90" w:name="_Toc1347178423"/>
      <w:bookmarkStart w:id="91" w:name="_Toc27583719"/>
      <w:bookmarkStart w:id="92" w:name="_Toc163030147"/>
      <w:bookmarkStart w:id="93" w:name="_Toc581439648"/>
      <w:bookmarkStart w:id="94" w:name="_Toc1208807363"/>
      <w:bookmarkStart w:id="95" w:name="_Toc609404348"/>
      <w:r>
        <w:rPr>
          <w:rFonts w:hint="eastAsia"/>
        </w:rPr>
        <w:t>感知手：</w:t>
      </w:r>
      <w:bookmarkEnd w:id="88"/>
      <w:bookmarkEnd w:id="89"/>
      <w:bookmarkEnd w:id="90"/>
      <w:bookmarkEnd w:id="91"/>
      <w:bookmarkEnd w:id="92"/>
      <w:bookmarkEnd w:id="93"/>
      <w:bookmarkEnd w:id="94"/>
      <w:bookmarkEnd w:id="95"/>
    </w:p>
    <w:p>
      <w:pPr>
        <w:pStyle w:val="68"/>
        <w:ind w:firstLine="440"/>
        <w:rPr>
          <w:rFonts w:ascii="Arial" w:hAnsi="Arial" w:eastAsia="等线" w:cs="Arial"/>
          <w:sz w:val="22"/>
        </w:rPr>
      </w:pPr>
      <w:r>
        <w:rPr>
          <w:rFonts w:hint="eastAsia" w:ascii="Arial" w:hAnsi="Arial" w:eastAsia="等线" w:cs="Arial"/>
          <w:sz w:val="22"/>
        </w:rPr>
        <w:t>1）具有指尖感知触觉感知能力</w:t>
      </w:r>
    </w:p>
    <w:p>
      <w:pPr>
        <w:pStyle w:val="62"/>
      </w:pPr>
      <w:bookmarkStart w:id="96" w:name="_Toc1271765943"/>
      <w:bookmarkStart w:id="97" w:name="_Toc938524941"/>
      <w:bookmarkStart w:id="98" w:name="_Toc967521885"/>
      <w:bookmarkStart w:id="99" w:name="_Toc1273739930"/>
      <w:bookmarkStart w:id="100" w:name="_Toc1281218481"/>
      <w:bookmarkStart w:id="101" w:name="_Toc299356570"/>
      <w:bookmarkStart w:id="102" w:name="_Toc847368357"/>
      <w:bookmarkStart w:id="103" w:name="_Toc163030148"/>
      <w:r>
        <w:rPr>
          <w:rFonts w:hint="eastAsia"/>
        </w:rPr>
        <w:t>作业能力</w:t>
      </w:r>
      <w:bookmarkEnd w:id="96"/>
      <w:bookmarkEnd w:id="97"/>
      <w:bookmarkEnd w:id="98"/>
      <w:bookmarkEnd w:id="99"/>
      <w:bookmarkEnd w:id="100"/>
      <w:bookmarkEnd w:id="101"/>
      <w:bookmarkEnd w:id="102"/>
      <w:bookmarkEnd w:id="103"/>
    </w:p>
    <w:p>
      <w:pPr>
        <w:pStyle w:val="68"/>
        <w:ind w:firstLine="440"/>
        <w:rPr>
          <w:rFonts w:ascii="Arial" w:hAnsi="Arial" w:eastAsia="等线" w:cs="Arial"/>
          <w:sz w:val="22"/>
        </w:rPr>
      </w:pPr>
      <w:r>
        <w:rPr>
          <w:rFonts w:hint="eastAsia" w:ascii="Arial" w:hAnsi="Arial" w:eastAsia="等线" w:cs="Arial"/>
          <w:sz w:val="22"/>
        </w:rPr>
        <w:t>（1）可与人进行手递手物品交接；</w:t>
      </w:r>
    </w:p>
    <w:p>
      <w:pPr>
        <w:pStyle w:val="68"/>
        <w:ind w:firstLine="440"/>
        <w:rPr>
          <w:rFonts w:ascii="Arial" w:hAnsi="Arial" w:eastAsia="等线" w:cs="Arial"/>
          <w:sz w:val="22"/>
        </w:rPr>
      </w:pPr>
      <w:r>
        <w:rPr>
          <w:rFonts w:hint="eastAsia" w:ascii="Arial" w:hAnsi="Arial" w:eastAsia="等线" w:cs="Arial"/>
          <w:sz w:val="22"/>
        </w:rPr>
        <w:t>（2）可在≥3大类场景中自主移动作业，作业技能不少于3种；</w:t>
      </w:r>
    </w:p>
    <w:p>
      <w:pPr>
        <w:pStyle w:val="68"/>
        <w:ind w:firstLine="440"/>
        <w:rPr>
          <w:rFonts w:ascii="Arial" w:hAnsi="Arial" w:eastAsia="等线" w:cs="Arial"/>
          <w:sz w:val="22"/>
        </w:rPr>
      </w:pPr>
      <w:r>
        <w:rPr>
          <w:rFonts w:hint="eastAsia" w:ascii="Arial" w:hAnsi="Arial" w:eastAsia="等线" w:cs="Arial"/>
          <w:sz w:val="22"/>
        </w:rPr>
        <w:t>（3）能够完成包括但不限于螺纹装配、扎带束线、电连接器接插等操作，在生产线上不少于3种工站的操作效率不低于人工执行；</w:t>
      </w:r>
    </w:p>
    <w:p>
      <w:pPr>
        <w:pStyle w:val="68"/>
        <w:ind w:firstLine="440"/>
        <w:rPr>
          <w:rFonts w:ascii="Arial" w:hAnsi="Arial" w:eastAsia="等线" w:cs="Arial"/>
          <w:sz w:val="22"/>
        </w:rPr>
      </w:pPr>
      <w:r>
        <w:rPr>
          <w:rFonts w:hint="eastAsia" w:ascii="Arial" w:hAnsi="Arial" w:eastAsia="等线" w:cs="Arial"/>
          <w:sz w:val="22"/>
        </w:rPr>
        <w:t>（4）能够完成坦克模拟驾驶作业。</w:t>
      </w:r>
    </w:p>
    <w:p>
      <w:pPr>
        <w:pStyle w:val="62"/>
      </w:pPr>
      <w:bookmarkStart w:id="104" w:name="_Toc454960611"/>
      <w:bookmarkStart w:id="105" w:name="_Toc218545087"/>
      <w:bookmarkStart w:id="106" w:name="_Toc1287114491"/>
      <w:bookmarkStart w:id="107" w:name="_Toc845933616"/>
      <w:bookmarkStart w:id="108" w:name="_Toc955276953"/>
      <w:bookmarkStart w:id="109" w:name="_Toc1114825691"/>
      <w:bookmarkStart w:id="110" w:name="_Toc1993137003"/>
      <w:bookmarkStart w:id="111" w:name="_Toc163030149"/>
      <w:r>
        <w:rPr>
          <w:rFonts w:hint="eastAsia"/>
        </w:rPr>
        <w:t>交互能力</w:t>
      </w:r>
      <w:bookmarkEnd w:id="104"/>
      <w:bookmarkEnd w:id="105"/>
      <w:bookmarkEnd w:id="106"/>
      <w:bookmarkEnd w:id="107"/>
      <w:bookmarkEnd w:id="108"/>
      <w:bookmarkEnd w:id="109"/>
      <w:bookmarkEnd w:id="110"/>
      <w:bookmarkEnd w:id="111"/>
    </w:p>
    <w:p>
      <w:pPr>
        <w:pStyle w:val="68"/>
        <w:ind w:firstLine="440"/>
        <w:rPr>
          <w:rFonts w:ascii="Arial" w:hAnsi="Arial" w:eastAsia="等线" w:cs="Arial"/>
          <w:sz w:val="22"/>
        </w:rPr>
      </w:pPr>
      <w:r>
        <w:rPr>
          <w:rFonts w:hint="eastAsia" w:ascii="Arial" w:hAnsi="Arial" w:eastAsia="等线" w:cs="Arial"/>
          <w:sz w:val="22"/>
        </w:rPr>
        <w:t>（1）支持5G、WIFI6网联通讯</w:t>
      </w:r>
    </w:p>
    <w:p>
      <w:pPr>
        <w:pStyle w:val="68"/>
        <w:ind w:firstLine="440"/>
        <w:rPr>
          <w:rFonts w:ascii="Arial" w:hAnsi="Arial" w:eastAsia="等线" w:cs="Arial"/>
          <w:sz w:val="22"/>
        </w:rPr>
      </w:pPr>
      <w:r>
        <w:rPr>
          <w:rFonts w:hint="eastAsia" w:ascii="Arial" w:hAnsi="Arial" w:eastAsia="等线" w:cs="Arial"/>
          <w:sz w:val="22"/>
        </w:rPr>
        <w:t>（2）可与人进行语音/肢体动作等拟人自然交互；</w:t>
      </w:r>
    </w:p>
    <w:p>
      <w:pPr>
        <w:pStyle w:val="68"/>
        <w:ind w:firstLine="440"/>
        <w:rPr>
          <w:rFonts w:ascii="Arial" w:hAnsi="Arial" w:eastAsia="等线" w:cs="Arial"/>
          <w:sz w:val="22"/>
        </w:rPr>
      </w:pPr>
      <w:r>
        <w:rPr>
          <w:rFonts w:hint="eastAsia" w:ascii="Arial" w:hAnsi="Arial" w:eastAsia="等线" w:cs="Arial"/>
          <w:sz w:val="22"/>
        </w:rPr>
        <w:t>（3）支持远程沉浸式操控；</w:t>
      </w:r>
    </w:p>
    <w:p>
      <w:pPr>
        <w:pStyle w:val="68"/>
        <w:ind w:firstLine="440"/>
        <w:rPr>
          <w:rFonts w:ascii="Arial" w:hAnsi="Arial" w:eastAsia="等线" w:cs="Arial"/>
          <w:sz w:val="22"/>
        </w:rPr>
      </w:pPr>
      <w:r>
        <w:rPr>
          <w:rFonts w:hint="eastAsia" w:ascii="Arial" w:hAnsi="Arial" w:eastAsia="等线" w:cs="Arial"/>
          <w:sz w:val="22"/>
        </w:rPr>
        <w:t>（4）支持多模态情感交互。</w:t>
      </w:r>
    </w:p>
    <w:p>
      <w:pPr>
        <w:pStyle w:val="41"/>
      </w:pPr>
      <w:bookmarkStart w:id="112" w:name="_Toc163030162"/>
      <w:bookmarkStart w:id="113" w:name="_Toc162862175"/>
      <w:bookmarkStart w:id="114" w:name="_Toc1956081465"/>
      <w:bookmarkStart w:id="115" w:name="_Toc2106162668"/>
      <w:bookmarkStart w:id="116" w:name="_Toc605248020"/>
      <w:bookmarkStart w:id="117" w:name="_Toc1364447002"/>
      <w:bookmarkStart w:id="118" w:name="_Toc1357134974"/>
      <w:bookmarkStart w:id="119" w:name="_Toc392496033"/>
      <w:bookmarkStart w:id="120" w:name="_Toc212397093"/>
      <w:r>
        <w:rPr>
          <w:rFonts w:hint="eastAsia"/>
        </w:rPr>
        <w:t>核心部件</w:t>
      </w:r>
      <w:bookmarkEnd w:id="112"/>
      <w:bookmarkEnd w:id="113"/>
      <w:bookmarkEnd w:id="114"/>
      <w:bookmarkEnd w:id="115"/>
      <w:bookmarkEnd w:id="116"/>
      <w:bookmarkEnd w:id="117"/>
      <w:bookmarkEnd w:id="118"/>
      <w:bookmarkEnd w:id="119"/>
      <w:bookmarkEnd w:id="120"/>
    </w:p>
    <w:p>
      <w:pPr>
        <w:pStyle w:val="62"/>
      </w:pPr>
      <w:bookmarkStart w:id="121" w:name="_Toc451194425"/>
      <w:bookmarkStart w:id="122" w:name="_Toc163030163"/>
      <w:bookmarkStart w:id="123" w:name="_Toc1258081893"/>
      <w:bookmarkStart w:id="124" w:name="_Toc2112160358"/>
      <w:bookmarkStart w:id="125" w:name="_Toc330271121"/>
      <w:bookmarkStart w:id="126" w:name="_Toc1229419778"/>
      <w:bookmarkStart w:id="127" w:name="_Toc1746397398"/>
      <w:bookmarkStart w:id="128" w:name="_Toc162862176"/>
      <w:bookmarkStart w:id="129" w:name="_Toc201515970"/>
      <w:r>
        <w:rPr>
          <w:rFonts w:hint="eastAsia"/>
        </w:rPr>
        <w:t>关节参数</w:t>
      </w:r>
      <w:bookmarkEnd w:id="121"/>
      <w:bookmarkEnd w:id="122"/>
      <w:bookmarkEnd w:id="123"/>
      <w:bookmarkEnd w:id="124"/>
      <w:bookmarkEnd w:id="125"/>
      <w:bookmarkEnd w:id="126"/>
      <w:bookmarkEnd w:id="127"/>
      <w:bookmarkEnd w:id="128"/>
      <w:bookmarkEnd w:id="129"/>
    </w:p>
    <w:p>
      <w:pPr>
        <w:pStyle w:val="89"/>
      </w:pPr>
    </w:p>
    <w:p>
      <w:pPr>
        <w:pStyle w:val="89"/>
      </w:pPr>
      <w:r>
        <w:rPr>
          <w:rFonts w:hint="eastAsia"/>
        </w:rPr>
        <w:t xml:space="preserve">表 </w:t>
      </w:r>
      <w:r>
        <w:rPr>
          <w:rFonts w:hint="default"/>
          <w:woUserID w:val="1"/>
        </w:rPr>
        <w:t>6</w:t>
      </w:r>
      <w:r>
        <w:rPr>
          <w:rFonts w:hint="eastAsia"/>
        </w:rPr>
        <w:t>关节型号及所属部位</w:t>
      </w:r>
    </w:p>
    <w:tbl>
      <w:tblPr>
        <w:tblStyle w:val="27"/>
        <w:tblW w:w="8386" w:type="dxa"/>
        <w:jc w:val="center"/>
        <w:tblLayout w:type="autofit"/>
        <w:tblCellMar>
          <w:top w:w="0" w:type="dxa"/>
          <w:left w:w="0" w:type="dxa"/>
          <w:bottom w:w="0" w:type="dxa"/>
          <w:right w:w="0" w:type="dxa"/>
        </w:tblCellMar>
      </w:tblPr>
      <w:tblGrid>
        <w:gridCol w:w="2552"/>
        <w:gridCol w:w="2220"/>
        <w:gridCol w:w="3614"/>
      </w:tblGrid>
      <w:tr>
        <w:tblPrEx>
          <w:tblCellMar>
            <w:top w:w="0" w:type="dxa"/>
            <w:left w:w="0" w:type="dxa"/>
            <w:bottom w:w="0" w:type="dxa"/>
            <w:right w:w="0" w:type="dxa"/>
          </w:tblCellMar>
        </w:tblPrEx>
        <w:trPr>
          <w:jc w:val="center"/>
        </w:trPr>
        <w:tc>
          <w:tcPr>
            <w:tcW w:w="2451"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 xml:space="preserve">所属部位 </w:t>
            </w: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名称</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woUserID w:val="1"/>
              </w:rPr>
            </w:pPr>
            <w:r>
              <w:rPr>
                <w:rFonts w:hint="default" w:ascii="Times New Roman" w:hAnsi="Times New Roman" w:eastAsia="仿宋" w:cs="Times New Roman"/>
                <w:szCs w:val="24"/>
                <w:lang w:bidi="ar"/>
                <w:woUserID w:val="1"/>
              </w:rPr>
              <w:t>峰值力矩（Nm）</w:t>
            </w:r>
          </w:p>
        </w:tc>
      </w:tr>
      <w:tr>
        <w:tblPrEx>
          <w:tblCellMar>
            <w:top w:w="0" w:type="dxa"/>
            <w:left w:w="0" w:type="dxa"/>
            <w:bottom w:w="0" w:type="dxa"/>
            <w:right w:w="0" w:type="dxa"/>
          </w:tblCellMar>
        </w:tblPrEx>
        <w:trPr>
          <w:jc w:val="center"/>
        </w:trPr>
        <w:tc>
          <w:tcPr>
            <w:tcW w:w="2451"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头部</w:t>
            </w: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颈部俯仰周转</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rPr>
            </w:pPr>
            <w:r>
              <w:rPr>
                <w:rFonts w:hint="default" w:ascii="Times New Roman" w:hAnsi="Times New Roman" w:eastAsia="仿宋" w:cs="Times New Roman"/>
                <w:szCs w:val="24"/>
                <w:lang w:bidi="ar"/>
                <w:woUserID w:val="1"/>
              </w:rPr>
              <w:t>26</w:t>
            </w:r>
          </w:p>
        </w:tc>
      </w:tr>
      <w:tr>
        <w:tblPrEx>
          <w:tblCellMar>
            <w:top w:w="0" w:type="dxa"/>
            <w:left w:w="0" w:type="dxa"/>
            <w:bottom w:w="0" w:type="dxa"/>
            <w:right w:w="0" w:type="dxa"/>
          </w:tblCellMar>
        </w:tblPrEx>
        <w:trPr>
          <w:jc w:val="center"/>
        </w:trPr>
        <w:tc>
          <w:tcPr>
            <w:tcW w:w="2451" w:type="dxa"/>
            <w:vMerge w:val="restart"/>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腰部</w:t>
            </w: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俯仰关节</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szCs w:val="24"/>
                <w:lang w:bidi="ar"/>
                <w:woUserID w:val="1"/>
              </w:rPr>
              <w:t>315</w:t>
            </w:r>
          </w:p>
        </w:tc>
      </w:tr>
      <w:tr>
        <w:tblPrEx>
          <w:tblCellMar>
            <w:top w:w="0" w:type="dxa"/>
            <w:left w:w="0" w:type="dxa"/>
            <w:bottom w:w="0" w:type="dxa"/>
            <w:right w:w="0" w:type="dxa"/>
          </w:tblCellMar>
        </w:tblPrEx>
        <w:trPr>
          <w:trHeight w:val="340" w:hRule="atLeast"/>
          <w:jc w:val="center"/>
        </w:trPr>
        <w:tc>
          <w:tcPr>
            <w:tcW w:w="2451" w:type="dxa"/>
            <w:vMerge w:val="continue"/>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侧展关节</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szCs w:val="24"/>
                <w:lang w:bidi="ar"/>
                <w:woUserID w:val="1"/>
              </w:rPr>
              <w:t>315</w:t>
            </w:r>
          </w:p>
        </w:tc>
      </w:tr>
      <w:tr>
        <w:tblPrEx>
          <w:tblCellMar>
            <w:top w:w="0" w:type="dxa"/>
            <w:left w:w="0" w:type="dxa"/>
            <w:bottom w:w="0" w:type="dxa"/>
            <w:right w:w="0" w:type="dxa"/>
          </w:tblCellMar>
        </w:tblPrEx>
        <w:trPr>
          <w:jc w:val="center"/>
        </w:trPr>
        <w:tc>
          <w:tcPr>
            <w:tcW w:w="2451" w:type="dxa"/>
            <w:vMerge w:val="continue"/>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 xml:space="preserve">周转关节 </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szCs w:val="24"/>
                <w:lang w:bidi="ar"/>
                <w:woUserID w:val="1"/>
              </w:rPr>
              <w:t>121</w:t>
            </w:r>
          </w:p>
        </w:tc>
      </w:tr>
      <w:tr>
        <w:tblPrEx>
          <w:tblCellMar>
            <w:top w:w="0" w:type="dxa"/>
            <w:left w:w="0" w:type="dxa"/>
            <w:bottom w:w="0" w:type="dxa"/>
            <w:right w:w="0" w:type="dxa"/>
          </w:tblCellMar>
        </w:tblPrEx>
        <w:trPr>
          <w:jc w:val="center"/>
        </w:trPr>
        <w:tc>
          <w:tcPr>
            <w:tcW w:w="2451" w:type="dxa"/>
            <w:vMerge w:val="restart"/>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腿部</w:t>
            </w: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髋关节侧展</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rPr>
            </w:pPr>
            <w:r>
              <w:rPr>
                <w:rFonts w:hint="default" w:ascii="Times New Roman" w:hAnsi="Times New Roman" w:eastAsia="仿宋" w:cs="Times New Roman"/>
                <w:szCs w:val="24"/>
                <w:lang w:bidi="ar"/>
                <w:woUserID w:val="1"/>
              </w:rPr>
              <w:t>320</w:t>
            </w:r>
          </w:p>
        </w:tc>
      </w:tr>
      <w:tr>
        <w:tblPrEx>
          <w:tblCellMar>
            <w:top w:w="0" w:type="dxa"/>
            <w:left w:w="0" w:type="dxa"/>
            <w:bottom w:w="0" w:type="dxa"/>
            <w:right w:w="0" w:type="dxa"/>
          </w:tblCellMar>
        </w:tblPrEx>
        <w:trPr>
          <w:jc w:val="center"/>
        </w:trPr>
        <w:tc>
          <w:tcPr>
            <w:tcW w:w="2451" w:type="dxa"/>
            <w:vMerge w:val="continue"/>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髋关节周转</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szCs w:val="24"/>
                <w:lang w:bidi="ar"/>
                <w:woUserID w:val="1"/>
              </w:rPr>
              <w:t>160</w:t>
            </w:r>
          </w:p>
        </w:tc>
      </w:tr>
      <w:tr>
        <w:tblPrEx>
          <w:tblCellMar>
            <w:top w:w="0" w:type="dxa"/>
            <w:left w:w="0" w:type="dxa"/>
            <w:bottom w:w="0" w:type="dxa"/>
            <w:right w:w="0" w:type="dxa"/>
          </w:tblCellMar>
        </w:tblPrEx>
        <w:trPr>
          <w:jc w:val="center"/>
        </w:trPr>
        <w:tc>
          <w:tcPr>
            <w:tcW w:w="2451" w:type="dxa"/>
            <w:vMerge w:val="continue"/>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髋关节前摆</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rPr>
            </w:pPr>
            <w:r>
              <w:rPr>
                <w:rFonts w:hint="default" w:ascii="Times New Roman" w:hAnsi="Times New Roman" w:eastAsia="仿宋" w:cs="Times New Roman"/>
                <w:szCs w:val="24"/>
                <w:lang w:bidi="ar"/>
                <w:woUserID w:val="1"/>
              </w:rPr>
              <w:t>396</w:t>
            </w:r>
          </w:p>
        </w:tc>
      </w:tr>
      <w:tr>
        <w:tblPrEx>
          <w:tblCellMar>
            <w:top w:w="0" w:type="dxa"/>
            <w:left w:w="0" w:type="dxa"/>
            <w:bottom w:w="0" w:type="dxa"/>
            <w:right w:w="0" w:type="dxa"/>
          </w:tblCellMar>
        </w:tblPrEx>
        <w:trPr>
          <w:jc w:val="center"/>
        </w:trPr>
        <w:tc>
          <w:tcPr>
            <w:tcW w:w="2451" w:type="dxa"/>
            <w:vMerge w:val="continue"/>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膝关节</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szCs w:val="24"/>
                <w:lang w:bidi="ar"/>
                <w:woUserID w:val="1"/>
              </w:rPr>
              <w:t>396</w:t>
            </w:r>
          </w:p>
        </w:tc>
      </w:tr>
      <w:tr>
        <w:tblPrEx>
          <w:tblCellMar>
            <w:top w:w="0" w:type="dxa"/>
            <w:left w:w="0" w:type="dxa"/>
            <w:bottom w:w="0" w:type="dxa"/>
            <w:right w:w="0" w:type="dxa"/>
          </w:tblCellMar>
        </w:tblPrEx>
        <w:trPr>
          <w:jc w:val="center"/>
        </w:trPr>
        <w:tc>
          <w:tcPr>
            <w:tcW w:w="2451" w:type="dxa"/>
            <w:vMerge w:val="continue"/>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踝关节</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rPr>
            </w:pPr>
            <w:ins w:id="28" w:author="霍亚东" w:date="2024-06-25T09:31:05Z">
              <w:r>
                <w:rPr>
                  <w:rFonts w:hint="default" w:ascii="Times New Roman" w:hAnsi="Times New Roman" w:eastAsia="仿宋" w:cs="Times New Roman"/>
                  <w:szCs w:val="24"/>
                  <w:lang w:bidi="ar"/>
                  <w:woUserID w:val="1"/>
                </w:rPr>
                <w:t>20</w:t>
              </w:r>
            </w:ins>
            <w:ins w:id="29" w:author="霍亚东" w:date="2024-06-25T09:31:09Z">
              <w:r>
                <w:rPr>
                  <w:rFonts w:hint="default" w:ascii="Times New Roman" w:hAnsi="Times New Roman" w:eastAsia="仿宋" w:cs="Times New Roman"/>
                  <w:szCs w:val="24"/>
                  <w:lang w:bidi="ar"/>
                  <w:woUserID w:val="1"/>
                </w:rPr>
                <w:t>8</w:t>
              </w:r>
            </w:ins>
          </w:p>
        </w:tc>
      </w:tr>
      <w:tr>
        <w:tblPrEx>
          <w:tblCellMar>
            <w:top w:w="0" w:type="dxa"/>
            <w:left w:w="0" w:type="dxa"/>
            <w:bottom w:w="0" w:type="dxa"/>
            <w:right w:w="0" w:type="dxa"/>
          </w:tblCellMar>
        </w:tblPrEx>
        <w:trPr>
          <w:jc w:val="center"/>
        </w:trPr>
        <w:tc>
          <w:tcPr>
            <w:tcW w:w="2451" w:type="dxa"/>
            <w:vMerge w:val="restart"/>
            <w:tcBorders>
              <w:top w:val="single" w:color="000000" w:sz="8" w:space="0"/>
              <w:left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woUserID w:val="2"/>
              </w:rPr>
            </w:pPr>
            <w:r>
              <w:rPr>
                <w:rFonts w:hint="default" w:ascii="Times New Roman" w:hAnsi="Times New Roman" w:eastAsia="仿宋" w:cs="Times New Roman"/>
                <w:szCs w:val="24"/>
                <w:lang w:bidi="ar"/>
                <w:woUserID w:val="2"/>
              </w:rPr>
              <w:t>臂</w:t>
            </w: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woUserID w:val="2"/>
              </w:rPr>
            </w:pPr>
            <w:r>
              <w:rPr>
                <w:rFonts w:hint="default" w:ascii="Times New Roman" w:hAnsi="Times New Roman" w:eastAsia="仿宋" w:cs="Times New Roman"/>
                <w:szCs w:val="24"/>
                <w:lang w:bidi="ar"/>
                <w:woUserID w:val="2"/>
              </w:rPr>
              <w:t>肩关节1、2</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szCs w:val="24"/>
                <w:lang w:bidi="ar"/>
                <w:woUserID w:val="1"/>
              </w:rPr>
              <w:t>80</w:t>
            </w:r>
          </w:p>
        </w:tc>
      </w:tr>
      <w:tr>
        <w:tblPrEx>
          <w:tblCellMar>
            <w:top w:w="0" w:type="dxa"/>
            <w:left w:w="0" w:type="dxa"/>
            <w:bottom w:w="0" w:type="dxa"/>
            <w:right w:w="0" w:type="dxa"/>
          </w:tblCellMar>
        </w:tblPrEx>
        <w:trPr>
          <w:jc w:val="center"/>
        </w:trPr>
        <w:tc>
          <w:tcPr>
            <w:tcW w:w="2451" w:type="dxa"/>
            <w:vMerge w:val="continue"/>
            <w:tcBorders>
              <w:left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woUserID w:val="2"/>
              </w:rPr>
            </w:pPr>
            <w:r>
              <w:rPr>
                <w:rFonts w:hint="default" w:ascii="Times New Roman" w:hAnsi="Times New Roman" w:eastAsia="仿宋" w:cs="Times New Roman"/>
                <w:szCs w:val="24"/>
                <w:lang w:bidi="ar"/>
                <w:woUserID w:val="2"/>
              </w:rPr>
              <w:t>肩3，肘4</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ascii="Times New Roman" w:hAnsi="Times New Roman" w:eastAsia="仿宋" w:cs="Times New Roman"/>
                <w:kern w:val="2"/>
                <w:sz w:val="21"/>
                <w:szCs w:val="24"/>
                <w:lang w:val="en-US" w:eastAsia="zh-CN" w:bidi="ar"/>
                <w:woUserID w:val="1"/>
              </w:rPr>
              <w:t>58</w:t>
            </w:r>
          </w:p>
        </w:tc>
      </w:tr>
      <w:tr>
        <w:tblPrEx>
          <w:tblCellMar>
            <w:top w:w="0" w:type="dxa"/>
            <w:left w:w="0" w:type="dxa"/>
            <w:bottom w:w="0" w:type="dxa"/>
            <w:right w:w="0" w:type="dxa"/>
          </w:tblCellMar>
        </w:tblPrEx>
        <w:trPr>
          <w:jc w:val="center"/>
        </w:trPr>
        <w:tc>
          <w:tcPr>
            <w:tcW w:w="2451" w:type="dxa"/>
            <w:vMerge w:val="continue"/>
            <w:tcBorders>
              <w:left w:val="single" w:color="000000" w:sz="8" w:space="0"/>
              <w:bottom w:val="single" w:color="000000" w:sz="8" w:space="0"/>
              <w:right w:val="single" w:color="000000" w:sz="8" w:space="0"/>
            </w:tcBorders>
            <w:shd w:val="clear" w:color="auto" w:fill="auto"/>
            <w:tcMar>
              <w:top w:w="10" w:type="dxa"/>
              <w:left w:w="108" w:type="dxa"/>
              <w:right w:w="108" w:type="dxa"/>
            </w:tcMar>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p>
        </w:tc>
        <w:tc>
          <w:tcPr>
            <w:tcW w:w="2132"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default" w:ascii="Times New Roman" w:hAnsi="Times New Roman" w:eastAsia="仿宋" w:cs="Times New Roman"/>
                <w:szCs w:val="24"/>
                <w:lang w:bidi="ar"/>
                <w:woUserID w:val="2"/>
              </w:rPr>
            </w:pPr>
            <w:r>
              <w:rPr>
                <w:rFonts w:hint="default" w:ascii="Times New Roman" w:hAnsi="Times New Roman" w:eastAsia="仿宋" w:cs="Times New Roman"/>
                <w:szCs w:val="24"/>
                <w:lang w:bidi="ar"/>
                <w:woUserID w:val="2"/>
              </w:rPr>
              <w:t>肘5，腕6、7</w:t>
            </w:r>
          </w:p>
        </w:tc>
        <w:tc>
          <w:tcPr>
            <w:tcW w:w="3470" w:type="dxa"/>
            <w:tcBorders>
              <w:top w:val="single" w:color="000000" w:sz="8" w:space="0"/>
              <w:left w:val="single" w:color="000000" w:sz="8" w:space="0"/>
              <w:bottom w:val="single" w:color="000000" w:sz="8" w:space="0"/>
              <w:right w:val="single" w:color="000000" w:sz="8" w:space="0"/>
            </w:tcBorders>
            <w:shd w:val="clear" w:color="auto" w:fill="auto"/>
            <w:tcMar>
              <w:top w:w="10" w:type="dxa"/>
              <w:left w:w="108" w:type="dxa"/>
              <w:right w:w="108" w:type="dxa"/>
            </w:tcMa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default"/>
                <w:woUserID w:val="1"/>
              </w:rPr>
              <w:t>11.5</w:t>
            </w:r>
          </w:p>
        </w:tc>
      </w:tr>
    </w:tbl>
    <w:p>
      <w:pPr>
        <w:pStyle w:val="62"/>
      </w:pPr>
      <w:bookmarkStart w:id="130" w:name="_Toc1510223474"/>
      <w:bookmarkStart w:id="131" w:name="_Toc694245147"/>
      <w:bookmarkStart w:id="132" w:name="_Toc731951773"/>
      <w:bookmarkStart w:id="133" w:name="_Toc4516445"/>
      <w:bookmarkStart w:id="134" w:name="_Toc163030164"/>
      <w:bookmarkStart w:id="135" w:name="_Toc162862177"/>
      <w:bookmarkStart w:id="136" w:name="_Toc1855288062"/>
      <w:bookmarkStart w:id="137" w:name="_Toc230192522"/>
      <w:bookmarkStart w:id="138" w:name="_Toc395537875"/>
      <w:r>
        <w:rPr>
          <w:rFonts w:hint="eastAsia"/>
        </w:rPr>
        <w:t>电机伺服控制器</w:t>
      </w:r>
      <w:bookmarkEnd w:id="130"/>
      <w:bookmarkEnd w:id="131"/>
      <w:bookmarkEnd w:id="132"/>
      <w:bookmarkEnd w:id="133"/>
      <w:bookmarkEnd w:id="134"/>
      <w:bookmarkEnd w:id="135"/>
      <w:bookmarkEnd w:id="136"/>
      <w:bookmarkEnd w:id="137"/>
      <w:bookmarkEnd w:id="138"/>
    </w:p>
    <w:p>
      <w:pPr>
        <w:pStyle w:val="68"/>
        <w:ind w:firstLine="440"/>
        <w:rPr>
          <w:rFonts w:ascii="Arial" w:hAnsi="Arial" w:eastAsia="等线" w:cs="Arial"/>
          <w:sz w:val="22"/>
        </w:rPr>
      </w:pPr>
      <w:r>
        <w:rPr>
          <w:rFonts w:hint="eastAsia" w:ascii="Arial" w:hAnsi="Arial" w:eastAsia="等线" w:cs="Arial"/>
          <w:sz w:val="22"/>
        </w:rPr>
        <w:t>驱动电压11-95VDC；</w:t>
      </w:r>
    </w:p>
    <w:p>
      <w:pPr>
        <w:pStyle w:val="68"/>
        <w:ind w:firstLine="440"/>
        <w:rPr>
          <w:rFonts w:ascii="Arial" w:hAnsi="Arial" w:eastAsia="等线" w:cs="Arial"/>
          <w:sz w:val="22"/>
        </w:rPr>
      </w:pPr>
      <w:r>
        <w:rPr>
          <w:rFonts w:hint="eastAsia" w:ascii="Arial" w:hAnsi="Arial" w:eastAsia="等线" w:cs="Arial"/>
          <w:sz w:val="22"/>
        </w:rPr>
        <w:t>电流≥130A（正弦波幅值）；</w:t>
      </w:r>
    </w:p>
    <w:p>
      <w:pPr>
        <w:pStyle w:val="68"/>
        <w:ind w:firstLine="440"/>
        <w:rPr>
          <w:rFonts w:ascii="Arial" w:hAnsi="Arial" w:eastAsia="等线" w:cs="Arial"/>
          <w:sz w:val="22"/>
        </w:rPr>
      </w:pPr>
      <w:r>
        <w:rPr>
          <w:rFonts w:hint="eastAsia" w:ascii="Arial" w:hAnsi="Arial" w:eastAsia="等线" w:cs="Arial"/>
          <w:sz w:val="22"/>
        </w:rPr>
        <w:t>电流环控制频率≥10Khz</w:t>
      </w:r>
    </w:p>
    <w:p>
      <w:pPr>
        <w:pStyle w:val="68"/>
        <w:ind w:firstLine="440"/>
        <w:rPr>
          <w:rFonts w:ascii="Arial" w:hAnsi="Arial" w:eastAsia="等线" w:cs="Arial"/>
          <w:sz w:val="22"/>
        </w:rPr>
      </w:pPr>
      <w:r>
        <w:rPr>
          <w:rFonts w:hint="eastAsia" w:ascii="Arial" w:hAnsi="Arial" w:eastAsia="等线" w:cs="Arial"/>
          <w:sz w:val="22"/>
        </w:rPr>
        <w:t>电流环控制带宽≥2Khz；</w:t>
      </w:r>
    </w:p>
    <w:p>
      <w:pPr>
        <w:pStyle w:val="68"/>
        <w:ind w:firstLine="440"/>
        <w:rPr>
          <w:rFonts w:ascii="Arial" w:hAnsi="Arial" w:eastAsia="等线" w:cs="Arial"/>
          <w:sz w:val="22"/>
        </w:rPr>
      </w:pPr>
      <w:r>
        <w:rPr>
          <w:rFonts w:hint="eastAsia" w:ascii="Arial" w:hAnsi="Arial" w:eastAsia="等线" w:cs="Arial"/>
          <w:sz w:val="22"/>
        </w:rPr>
        <w:t>通信频率≥1Khz；</w:t>
      </w:r>
    </w:p>
    <w:p>
      <w:pPr>
        <w:pStyle w:val="68"/>
        <w:ind w:firstLine="440"/>
        <w:rPr>
          <w:rFonts w:ascii="Arial" w:hAnsi="Arial" w:eastAsia="等线" w:cs="Arial"/>
          <w:sz w:val="22"/>
        </w:rPr>
      </w:pPr>
      <w:r>
        <w:rPr>
          <w:rFonts w:hint="eastAsia" w:ascii="Arial" w:hAnsi="Arial" w:eastAsia="等线" w:cs="Arial"/>
          <w:sz w:val="22"/>
        </w:rPr>
        <w:t>额定功率下驱动器效率≥97%；</w:t>
      </w:r>
    </w:p>
    <w:p>
      <w:pPr>
        <w:pStyle w:val="68"/>
        <w:ind w:firstLine="440"/>
        <w:rPr>
          <w:rFonts w:ascii="Arial" w:hAnsi="Arial" w:eastAsia="等线" w:cs="Arial"/>
          <w:sz w:val="22"/>
        </w:rPr>
      </w:pPr>
      <w:r>
        <w:rPr>
          <w:rFonts w:hint="eastAsia" w:ascii="Arial" w:hAnsi="Arial" w:eastAsia="等线" w:cs="Arial"/>
          <w:sz w:val="22"/>
        </w:rPr>
        <w:t>具有故障检测及故障上传，能识别电源欠压、过压，过流、过热，反馈异常，电机缺相等故障；</w:t>
      </w:r>
    </w:p>
    <w:p>
      <w:pPr>
        <w:pStyle w:val="68"/>
        <w:ind w:firstLine="440"/>
        <w:rPr>
          <w:rFonts w:ascii="Arial" w:hAnsi="Arial" w:eastAsia="等线" w:cs="Arial"/>
          <w:sz w:val="22"/>
        </w:rPr>
      </w:pPr>
      <w:r>
        <w:rPr>
          <w:rFonts w:hint="eastAsia" w:ascii="Arial" w:hAnsi="Arial" w:eastAsia="等线" w:cs="Arial"/>
          <w:sz w:val="22"/>
        </w:rPr>
        <w:t>具有驱动器调试上位机，可实现对电机的电参数和机械参数（摩擦转矩、转动惯量等）的自动辨识，并自动整定控制参数；</w:t>
      </w:r>
    </w:p>
    <w:p>
      <w:pPr>
        <w:pStyle w:val="68"/>
        <w:ind w:firstLine="440"/>
        <w:rPr>
          <w:rFonts w:ascii="Arial" w:hAnsi="Arial" w:eastAsia="等线" w:cs="Arial"/>
          <w:sz w:val="22"/>
        </w:rPr>
      </w:pPr>
      <w:r>
        <w:rPr>
          <w:rFonts w:hint="eastAsia" w:ascii="Arial" w:hAnsi="Arial" w:eastAsia="等线" w:cs="Arial"/>
          <w:sz w:val="22"/>
        </w:rPr>
        <w:t>通讯方式支持EThercat通信；</w:t>
      </w:r>
    </w:p>
    <w:p>
      <w:r>
        <w:rPr>
          <w:rFonts w:hint="eastAsia"/>
        </w:rPr>
        <w:t>工作温度：-20℃ ～ +55℃；</w:t>
      </w:r>
    </w:p>
    <w:p>
      <w:pPr>
        <w:pStyle w:val="62"/>
      </w:pPr>
      <w:bookmarkStart w:id="139" w:name="_Toc1182404376"/>
      <w:bookmarkStart w:id="140" w:name="_Toc1239864390"/>
      <w:bookmarkStart w:id="141" w:name="_Toc1170367352"/>
      <w:bookmarkStart w:id="142" w:name="_Toc1599469838"/>
      <w:bookmarkStart w:id="143" w:name="_Toc1379738625"/>
      <w:bookmarkStart w:id="144" w:name="_Toc163030165"/>
      <w:bookmarkStart w:id="145" w:name="_Toc162862178"/>
      <w:bookmarkStart w:id="146" w:name="_Toc349812624"/>
      <w:bookmarkStart w:id="147" w:name="_Toc1217518729"/>
      <w:r>
        <w:rPr>
          <w:rFonts w:hint="eastAsia"/>
        </w:rPr>
        <w:t>动力电池组；</w:t>
      </w:r>
      <w:bookmarkEnd w:id="139"/>
      <w:bookmarkEnd w:id="140"/>
      <w:bookmarkEnd w:id="141"/>
      <w:bookmarkEnd w:id="142"/>
      <w:bookmarkEnd w:id="143"/>
      <w:bookmarkEnd w:id="144"/>
      <w:bookmarkEnd w:id="145"/>
      <w:bookmarkEnd w:id="146"/>
      <w:bookmarkEnd w:id="147"/>
    </w:p>
    <w:p>
      <w:pPr>
        <w:pStyle w:val="68"/>
        <w:ind w:firstLine="440"/>
        <w:rPr>
          <w:rFonts w:ascii="Arial" w:hAnsi="Arial" w:eastAsia="等线" w:cs="Arial"/>
          <w:sz w:val="22"/>
        </w:rPr>
      </w:pPr>
      <w:r>
        <w:rPr>
          <w:rFonts w:hint="eastAsia" w:ascii="Arial" w:hAnsi="Arial" w:eastAsia="等线" w:cs="Arial"/>
          <w:sz w:val="22"/>
        </w:rPr>
        <w:t>额定电压</w:t>
      </w:r>
      <w:r>
        <w:rPr>
          <w:rFonts w:hint="eastAsia" w:ascii="Arial" w:hAnsi="Arial" w:eastAsia="等线" w:cs="Arial"/>
          <w:sz w:val="22"/>
        </w:rPr>
        <w:tab/>
      </w:r>
      <w:r>
        <w:rPr>
          <w:rFonts w:hint="eastAsia" w:ascii="Arial" w:hAnsi="Arial" w:eastAsia="等线" w:cs="Arial"/>
          <w:sz w:val="22"/>
        </w:rPr>
        <w:t>72V（19S）</w:t>
      </w:r>
    </w:p>
    <w:p>
      <w:pPr>
        <w:pStyle w:val="68"/>
        <w:ind w:firstLine="440"/>
        <w:rPr>
          <w:rFonts w:ascii="Arial" w:hAnsi="Arial" w:eastAsia="等线" w:cs="Arial"/>
          <w:sz w:val="22"/>
        </w:rPr>
      </w:pPr>
      <w:r>
        <w:rPr>
          <w:rFonts w:hint="eastAsia" w:ascii="Arial" w:hAnsi="Arial" w:eastAsia="等线" w:cs="Arial"/>
          <w:sz w:val="22"/>
        </w:rPr>
        <w:t>能量</w:t>
      </w:r>
      <w:r>
        <w:rPr>
          <w:rFonts w:hint="eastAsia" w:ascii="Arial" w:hAnsi="Arial" w:eastAsia="等线" w:cs="Arial"/>
          <w:sz w:val="22"/>
        </w:rPr>
        <w:tab/>
      </w:r>
      <w:r>
        <w:rPr>
          <w:rFonts w:hint="eastAsia" w:ascii="Arial" w:hAnsi="Arial" w:eastAsia="等线" w:cs="Arial"/>
          <w:sz w:val="22"/>
        </w:rPr>
        <w:t>≥30Ah</w:t>
      </w:r>
    </w:p>
    <w:p>
      <w:pPr>
        <w:pStyle w:val="68"/>
        <w:ind w:firstLine="440"/>
        <w:rPr>
          <w:rFonts w:ascii="Arial" w:hAnsi="Arial" w:eastAsia="等线" w:cs="Arial"/>
          <w:sz w:val="22"/>
        </w:rPr>
      </w:pPr>
      <w:r>
        <w:rPr>
          <w:rFonts w:hint="eastAsia" w:ascii="Arial" w:hAnsi="Arial" w:eastAsia="等线" w:cs="Arial"/>
          <w:sz w:val="22"/>
        </w:rPr>
        <w:t>总重量</w:t>
      </w:r>
      <w:r>
        <w:rPr>
          <w:rFonts w:hint="eastAsia" w:ascii="Arial" w:hAnsi="Arial" w:eastAsia="等线" w:cs="Arial"/>
          <w:sz w:val="22"/>
        </w:rPr>
        <w:tab/>
      </w:r>
      <w:r>
        <w:rPr>
          <w:rFonts w:hint="eastAsia" w:ascii="Arial" w:hAnsi="Arial" w:eastAsia="等线" w:cs="Arial"/>
          <w:sz w:val="22"/>
        </w:rPr>
        <w:t>≤9kg</w:t>
      </w:r>
    </w:p>
    <w:p>
      <w:pPr>
        <w:pStyle w:val="68"/>
        <w:ind w:firstLine="440"/>
        <w:rPr>
          <w:rFonts w:ascii="Arial" w:hAnsi="Arial" w:eastAsia="等线" w:cs="Arial"/>
          <w:sz w:val="22"/>
        </w:rPr>
      </w:pPr>
      <w:r>
        <w:rPr>
          <w:rFonts w:hint="eastAsia" w:ascii="Arial" w:hAnsi="Arial" w:eastAsia="等线" w:cs="Arial"/>
          <w:sz w:val="22"/>
        </w:rPr>
        <w:t>额定电流</w:t>
      </w:r>
      <w:r>
        <w:rPr>
          <w:rFonts w:hint="eastAsia" w:ascii="Arial" w:hAnsi="Arial" w:eastAsia="等线" w:cs="Arial"/>
          <w:sz w:val="22"/>
        </w:rPr>
        <w:tab/>
      </w:r>
      <w:r>
        <w:rPr>
          <w:rFonts w:hint="eastAsia" w:ascii="Arial" w:hAnsi="Arial" w:eastAsia="等线" w:cs="Arial"/>
          <w:sz w:val="22"/>
        </w:rPr>
        <w:t>≥60A</w:t>
      </w:r>
    </w:p>
    <w:p>
      <w:pPr>
        <w:pStyle w:val="68"/>
        <w:ind w:firstLine="440"/>
        <w:rPr>
          <w:rFonts w:ascii="Arial" w:hAnsi="Arial" w:eastAsia="等线" w:cs="Arial"/>
          <w:sz w:val="22"/>
        </w:rPr>
      </w:pPr>
      <w:r>
        <w:rPr>
          <w:rFonts w:hint="eastAsia" w:ascii="Arial" w:hAnsi="Arial" w:eastAsia="等线" w:cs="Arial"/>
          <w:sz w:val="22"/>
        </w:rPr>
        <w:t>最大充电电流</w:t>
      </w:r>
      <w:r>
        <w:rPr>
          <w:rFonts w:hint="eastAsia" w:ascii="Arial" w:hAnsi="Arial" w:eastAsia="等线" w:cs="Arial"/>
          <w:sz w:val="22"/>
        </w:rPr>
        <w:tab/>
      </w:r>
      <w:r>
        <w:rPr>
          <w:rFonts w:hint="eastAsia" w:ascii="Arial" w:hAnsi="Arial" w:eastAsia="等线" w:cs="Arial"/>
          <w:sz w:val="22"/>
        </w:rPr>
        <w:t>≥15A</w:t>
      </w:r>
    </w:p>
    <w:p>
      <w:pPr>
        <w:pStyle w:val="68"/>
        <w:ind w:firstLine="440"/>
        <w:rPr>
          <w:rFonts w:ascii="Arial" w:hAnsi="Arial" w:eastAsia="等线" w:cs="Arial"/>
          <w:sz w:val="22"/>
        </w:rPr>
      </w:pPr>
      <w:r>
        <w:rPr>
          <w:rFonts w:hint="eastAsia" w:ascii="Arial" w:hAnsi="Arial" w:eastAsia="等线" w:cs="Arial"/>
          <w:sz w:val="22"/>
        </w:rPr>
        <w:t>最大放电电流</w:t>
      </w:r>
      <w:r>
        <w:rPr>
          <w:rFonts w:hint="eastAsia" w:ascii="Arial" w:hAnsi="Arial" w:eastAsia="等线" w:cs="Arial"/>
          <w:sz w:val="22"/>
        </w:rPr>
        <w:tab/>
      </w:r>
      <w:r>
        <w:rPr>
          <w:rFonts w:hint="eastAsia" w:ascii="Arial" w:hAnsi="Arial" w:eastAsia="等线" w:cs="Arial"/>
          <w:sz w:val="22"/>
        </w:rPr>
        <w:t>≥120A（每400ms出现一次20ms峰值）</w:t>
      </w:r>
    </w:p>
    <w:p>
      <w:pPr>
        <w:pStyle w:val="68"/>
        <w:ind w:firstLine="440"/>
        <w:rPr>
          <w:rFonts w:ascii="Arial" w:hAnsi="Arial" w:eastAsia="等线" w:cs="Arial"/>
          <w:sz w:val="22"/>
        </w:rPr>
      </w:pPr>
      <w:r>
        <w:rPr>
          <w:rFonts w:hint="eastAsia" w:ascii="Arial" w:hAnsi="Arial" w:eastAsia="等线" w:cs="Arial"/>
          <w:sz w:val="22"/>
        </w:rPr>
        <w:t>自放电率</w:t>
      </w:r>
      <w:r>
        <w:rPr>
          <w:rFonts w:hint="eastAsia" w:ascii="Arial" w:hAnsi="Arial" w:eastAsia="等线" w:cs="Arial"/>
          <w:sz w:val="22"/>
        </w:rPr>
        <w:tab/>
      </w:r>
      <w:r>
        <w:rPr>
          <w:rFonts w:hint="eastAsia" w:ascii="Arial" w:hAnsi="Arial" w:eastAsia="等线" w:cs="Arial"/>
          <w:sz w:val="22"/>
        </w:rPr>
        <w:t>≤3％（/28天）</w:t>
      </w:r>
    </w:p>
    <w:p>
      <w:pPr>
        <w:pStyle w:val="68"/>
        <w:ind w:firstLine="440"/>
        <w:rPr>
          <w:rFonts w:ascii="Arial" w:hAnsi="Arial" w:eastAsia="等线" w:cs="Arial"/>
          <w:sz w:val="22"/>
        </w:rPr>
      </w:pPr>
      <w:r>
        <w:rPr>
          <w:rFonts w:hint="eastAsia" w:ascii="Arial" w:hAnsi="Arial" w:eastAsia="等线" w:cs="Arial"/>
          <w:sz w:val="22"/>
        </w:rPr>
        <w:t>循环寿命</w:t>
      </w:r>
      <w:r>
        <w:rPr>
          <w:rFonts w:hint="eastAsia" w:ascii="Arial" w:hAnsi="Arial" w:eastAsia="等线" w:cs="Arial"/>
          <w:sz w:val="22"/>
        </w:rPr>
        <w:tab/>
      </w:r>
      <w:r>
        <w:rPr>
          <w:rFonts w:hint="eastAsia" w:ascii="Arial" w:hAnsi="Arial" w:eastAsia="等线" w:cs="Arial"/>
          <w:sz w:val="22"/>
        </w:rPr>
        <w:t>≥1000（80％DOD）</w:t>
      </w:r>
    </w:p>
    <w:p>
      <w:pPr>
        <w:pStyle w:val="68"/>
        <w:ind w:firstLine="440"/>
        <w:rPr>
          <w:rFonts w:ascii="Arial" w:hAnsi="Arial" w:eastAsia="等线" w:cs="Arial"/>
          <w:sz w:val="22"/>
        </w:rPr>
      </w:pPr>
      <w:r>
        <w:rPr>
          <w:rFonts w:hint="eastAsia" w:ascii="Arial" w:hAnsi="Arial" w:eastAsia="等线" w:cs="Arial"/>
          <w:sz w:val="22"/>
        </w:rPr>
        <w:t>连接内阻</w:t>
      </w:r>
      <w:r>
        <w:rPr>
          <w:rFonts w:hint="eastAsia" w:ascii="Arial" w:hAnsi="Arial" w:eastAsia="等线" w:cs="Arial"/>
          <w:sz w:val="22"/>
        </w:rPr>
        <w:tab/>
      </w:r>
      <w:r>
        <w:rPr>
          <w:rFonts w:hint="eastAsia" w:ascii="Arial" w:hAnsi="Arial" w:eastAsia="等线" w:cs="Arial"/>
          <w:sz w:val="22"/>
        </w:rPr>
        <w:t>≤1.5mΩ（20℃，50%SOC时）</w:t>
      </w:r>
    </w:p>
    <w:p>
      <w:pPr>
        <w:pStyle w:val="68"/>
        <w:ind w:firstLine="440"/>
        <w:rPr>
          <w:rFonts w:ascii="Arial" w:hAnsi="Arial" w:eastAsia="等线" w:cs="Arial"/>
          <w:sz w:val="22"/>
        </w:rPr>
      </w:pPr>
      <w:r>
        <w:rPr>
          <w:rFonts w:hint="eastAsia" w:ascii="Arial" w:hAnsi="Arial" w:eastAsia="等线" w:cs="Arial"/>
          <w:sz w:val="22"/>
        </w:rPr>
        <w:t>电池组的连接内阻低于电池内阻</w:t>
      </w:r>
    </w:p>
    <w:p>
      <w:pPr>
        <w:pStyle w:val="68"/>
        <w:ind w:firstLine="440"/>
        <w:rPr>
          <w:rFonts w:ascii="Arial" w:hAnsi="Arial" w:eastAsia="等线" w:cs="Arial"/>
          <w:sz w:val="22"/>
        </w:rPr>
      </w:pPr>
      <w:r>
        <w:rPr>
          <w:rFonts w:hint="eastAsia" w:ascii="Arial" w:hAnsi="Arial" w:eastAsia="等线" w:cs="Arial"/>
          <w:sz w:val="22"/>
        </w:rPr>
        <w:t>工作环境温度</w:t>
      </w:r>
      <w:r>
        <w:rPr>
          <w:rFonts w:hint="eastAsia" w:ascii="Arial" w:hAnsi="Arial" w:eastAsia="等线" w:cs="Arial"/>
          <w:sz w:val="22"/>
        </w:rPr>
        <w:tab/>
      </w:r>
      <w:r>
        <w:rPr>
          <w:rFonts w:hint="eastAsia" w:ascii="Arial" w:hAnsi="Arial" w:eastAsia="等线" w:cs="Arial"/>
          <w:sz w:val="22"/>
        </w:rPr>
        <w:t>-20℃～55℃(放电)，-20℃～45℃（充电）</w:t>
      </w:r>
    </w:p>
    <w:p>
      <w:pPr>
        <w:pStyle w:val="68"/>
        <w:ind w:firstLine="440"/>
        <w:rPr>
          <w:rFonts w:ascii="Arial" w:hAnsi="Arial" w:eastAsia="等线" w:cs="Arial"/>
          <w:sz w:val="22"/>
        </w:rPr>
      </w:pPr>
      <w:r>
        <w:rPr>
          <w:rFonts w:hint="eastAsia" w:ascii="Arial" w:hAnsi="Arial" w:eastAsia="等线" w:cs="Arial"/>
          <w:sz w:val="22"/>
        </w:rPr>
        <w:t>电压一致性</w:t>
      </w:r>
      <w:r>
        <w:rPr>
          <w:rFonts w:hint="eastAsia" w:ascii="Arial" w:hAnsi="Arial" w:eastAsia="等线" w:cs="Arial"/>
          <w:sz w:val="22"/>
        </w:rPr>
        <w:tab/>
      </w:r>
      <w:r>
        <w:rPr>
          <w:rFonts w:hint="eastAsia" w:ascii="Arial" w:hAnsi="Arial" w:eastAsia="等线" w:cs="Arial"/>
          <w:sz w:val="22"/>
        </w:rPr>
        <w:t>≤50mV（静态）</w:t>
      </w:r>
    </w:p>
    <w:p>
      <w:pPr>
        <w:pStyle w:val="68"/>
        <w:ind w:firstLine="440"/>
        <w:rPr>
          <w:rFonts w:ascii="Arial" w:hAnsi="Arial" w:eastAsia="等线" w:cs="Arial"/>
          <w:sz w:val="22"/>
        </w:rPr>
      </w:pPr>
      <w:r>
        <w:rPr>
          <w:rFonts w:hint="eastAsia" w:ascii="Arial" w:hAnsi="Arial" w:eastAsia="等线" w:cs="Arial"/>
          <w:sz w:val="22"/>
        </w:rPr>
        <w:t>接口</w:t>
      </w:r>
      <w:r>
        <w:rPr>
          <w:rFonts w:hint="eastAsia" w:ascii="Arial" w:hAnsi="Arial" w:eastAsia="等线" w:cs="Arial"/>
          <w:sz w:val="22"/>
        </w:rPr>
        <w:tab/>
      </w:r>
      <w:r>
        <w:rPr>
          <w:rFonts w:hint="eastAsia" w:ascii="Arial" w:hAnsi="Arial" w:eastAsia="等线" w:cs="Arial"/>
          <w:sz w:val="22"/>
        </w:rPr>
        <w:t>外接充电接口（配充电器）</w:t>
      </w:r>
    </w:p>
    <w:p>
      <w:pPr>
        <w:pStyle w:val="62"/>
      </w:pPr>
      <w:bookmarkStart w:id="148" w:name="_Toc897578242"/>
      <w:bookmarkStart w:id="149" w:name="_Toc223859964"/>
      <w:bookmarkStart w:id="150" w:name="_Toc2136291489"/>
      <w:bookmarkStart w:id="151" w:name="_Toc53874361"/>
      <w:bookmarkStart w:id="152" w:name="_Toc1757960539"/>
      <w:bookmarkStart w:id="153" w:name="_Toc162862179"/>
      <w:bookmarkStart w:id="154" w:name="_Toc163030166"/>
      <w:bookmarkStart w:id="155" w:name="_Toc1580257114"/>
      <w:bookmarkStart w:id="156" w:name="_Toc380018868"/>
      <w:r>
        <w:rPr>
          <w:rFonts w:hint="eastAsia"/>
        </w:rPr>
        <w:t>运动控制计算机</w:t>
      </w:r>
      <w:bookmarkEnd w:id="148"/>
      <w:bookmarkEnd w:id="149"/>
      <w:bookmarkEnd w:id="150"/>
      <w:bookmarkEnd w:id="151"/>
      <w:bookmarkEnd w:id="152"/>
      <w:bookmarkEnd w:id="153"/>
      <w:bookmarkEnd w:id="154"/>
      <w:bookmarkEnd w:id="155"/>
      <w:bookmarkEnd w:id="156"/>
    </w:p>
    <w:p>
      <w:pPr>
        <w:pStyle w:val="68"/>
        <w:ind w:firstLine="440"/>
        <w:rPr>
          <w:rFonts w:ascii="Arial" w:hAnsi="Arial" w:eastAsia="等线" w:cs="Arial"/>
          <w:sz w:val="22"/>
        </w:rPr>
      </w:pPr>
      <w:r>
        <w:rPr>
          <w:rFonts w:hint="eastAsia" w:ascii="Arial" w:hAnsi="Arial" w:eastAsia="等线" w:cs="Arial"/>
          <w:sz w:val="22"/>
        </w:rPr>
        <w:t xml:space="preserve">AI算力：Up to </w:t>
      </w:r>
      <w:r>
        <w:rPr>
          <w:rFonts w:hint="default" w:ascii="Arial" w:hAnsi="Arial" w:eastAsia="等线" w:cs="Arial"/>
          <w:sz w:val="22"/>
          <w:woUserID w:val="1"/>
        </w:rPr>
        <w:t>400</w:t>
      </w:r>
      <w:r>
        <w:rPr>
          <w:rFonts w:hint="eastAsia" w:ascii="Arial" w:hAnsi="Arial" w:eastAsia="等线" w:cs="Arial"/>
          <w:sz w:val="22"/>
        </w:rPr>
        <w:t xml:space="preserve"> TOPS</w:t>
      </w:r>
    </w:p>
    <w:p>
      <w:pPr>
        <w:pStyle w:val="68"/>
        <w:ind w:firstLine="440"/>
        <w:rPr>
          <w:rFonts w:ascii="Arial" w:hAnsi="Arial" w:eastAsia="等线" w:cs="Arial"/>
          <w:sz w:val="22"/>
        </w:rPr>
      </w:pPr>
      <w:r>
        <w:rPr>
          <w:rFonts w:hint="eastAsia" w:ascii="Arial" w:hAnsi="Arial" w:eastAsia="等线" w:cs="Arial"/>
          <w:sz w:val="22"/>
        </w:rPr>
        <w:t>支持四路对外千兆以太网；</w:t>
      </w:r>
    </w:p>
    <w:p>
      <w:pPr>
        <w:pStyle w:val="68"/>
        <w:ind w:firstLine="440"/>
        <w:rPr>
          <w:rFonts w:ascii="Arial" w:hAnsi="Arial" w:eastAsia="等线" w:cs="Arial"/>
          <w:sz w:val="22"/>
        </w:rPr>
      </w:pPr>
      <w:r>
        <w:rPr>
          <w:rFonts w:hint="eastAsia" w:ascii="Arial" w:hAnsi="Arial" w:eastAsia="等线" w:cs="Arial"/>
          <w:sz w:val="22"/>
        </w:rPr>
        <w:t>支持一路内置WIFI6功能 ；</w:t>
      </w:r>
    </w:p>
    <w:p>
      <w:pPr>
        <w:pStyle w:val="68"/>
        <w:ind w:firstLine="440"/>
        <w:rPr>
          <w:rFonts w:ascii="Arial" w:hAnsi="Arial" w:eastAsia="等线" w:cs="Arial"/>
          <w:sz w:val="22"/>
        </w:rPr>
      </w:pPr>
      <w:r>
        <w:rPr>
          <w:rFonts w:hint="eastAsia" w:ascii="Arial" w:hAnsi="Arial" w:eastAsia="等线" w:cs="Arial"/>
          <w:sz w:val="22"/>
        </w:rPr>
        <w:t>支持一路内置MEMS传感器，采用UART接口与主控板进行通信；</w:t>
      </w:r>
    </w:p>
    <w:p>
      <w:pPr>
        <w:pStyle w:val="68"/>
        <w:ind w:firstLine="440"/>
        <w:rPr>
          <w:rFonts w:ascii="Arial" w:hAnsi="Arial" w:eastAsia="等线" w:cs="Arial"/>
          <w:sz w:val="22"/>
        </w:rPr>
      </w:pPr>
      <w:r>
        <w:rPr>
          <w:rFonts w:hint="eastAsia" w:ascii="Arial" w:hAnsi="Arial" w:eastAsia="等线" w:cs="Arial"/>
          <w:sz w:val="22"/>
        </w:rPr>
        <w:t>搭载4G、GPS/北斗定位；</w:t>
      </w:r>
    </w:p>
    <w:p>
      <w:pPr>
        <w:pStyle w:val="68"/>
        <w:ind w:firstLine="440"/>
        <w:rPr>
          <w:rFonts w:ascii="Arial" w:hAnsi="Arial" w:eastAsia="等线" w:cs="Arial"/>
          <w:sz w:val="22"/>
        </w:rPr>
      </w:pPr>
      <w:r>
        <w:rPr>
          <w:rFonts w:hint="eastAsia" w:ascii="Arial" w:hAnsi="Arial" w:eastAsia="等线" w:cs="Arial"/>
          <w:sz w:val="22"/>
        </w:rPr>
        <w:t>支持8路CAN总线；</w:t>
      </w:r>
    </w:p>
    <w:p>
      <w:pPr>
        <w:pStyle w:val="68"/>
        <w:ind w:firstLine="440"/>
        <w:rPr>
          <w:rFonts w:ascii="Arial" w:hAnsi="Arial" w:eastAsia="等线" w:cs="Arial"/>
          <w:sz w:val="22"/>
        </w:rPr>
      </w:pPr>
      <w:r>
        <w:rPr>
          <w:rFonts w:hint="eastAsia" w:ascii="Arial" w:hAnsi="Arial" w:eastAsia="等线" w:cs="Arial"/>
          <w:sz w:val="22"/>
        </w:rPr>
        <w:t>USB3接口≥6路；</w:t>
      </w:r>
    </w:p>
    <w:p>
      <w:pPr>
        <w:pStyle w:val="68"/>
        <w:ind w:firstLine="440"/>
        <w:rPr>
          <w:rFonts w:ascii="Arial" w:hAnsi="Arial" w:eastAsia="等线" w:cs="Arial"/>
          <w:sz w:val="22"/>
        </w:rPr>
      </w:pPr>
      <w:r>
        <w:rPr>
          <w:rFonts w:hint="eastAsia" w:ascii="Arial" w:hAnsi="Arial" w:eastAsia="等线" w:cs="Arial"/>
          <w:sz w:val="22"/>
        </w:rPr>
        <w:t>RS422通讯接口：1路，RS232通讯接口：1路;</w:t>
      </w:r>
    </w:p>
    <w:p>
      <w:pPr>
        <w:pStyle w:val="68"/>
        <w:ind w:firstLine="440"/>
        <w:rPr>
          <w:rFonts w:ascii="Arial" w:hAnsi="Arial" w:eastAsia="等线" w:cs="Arial"/>
          <w:sz w:val="22"/>
        </w:rPr>
      </w:pPr>
      <w:r>
        <w:rPr>
          <w:rFonts w:hint="eastAsia" w:ascii="Arial" w:hAnsi="Arial" w:eastAsia="等线" w:cs="Arial"/>
          <w:sz w:val="22"/>
        </w:rPr>
        <w:t>工作温度：-20℃ ～ +60℃</w:t>
      </w:r>
    </w:p>
    <w:p>
      <w:pPr>
        <w:pStyle w:val="68"/>
        <w:ind w:firstLine="440"/>
        <w:rPr>
          <w:rFonts w:ascii="Arial" w:hAnsi="Arial" w:eastAsia="等线" w:cs="Arial"/>
          <w:sz w:val="22"/>
        </w:rPr>
      </w:pPr>
      <w:r>
        <w:rPr>
          <w:rFonts w:hint="eastAsia" w:ascii="Arial" w:hAnsi="Arial" w:eastAsia="等线" w:cs="Arial"/>
          <w:sz w:val="22"/>
        </w:rPr>
        <w:t>存储温度：-40℃ ～ +80℃</w:t>
      </w:r>
    </w:p>
    <w:p>
      <w:pPr>
        <w:pStyle w:val="68"/>
        <w:ind w:firstLine="440"/>
      </w:pPr>
      <w:r>
        <w:rPr>
          <w:rFonts w:hint="eastAsia" w:ascii="Arial" w:hAnsi="Arial" w:eastAsia="等线" w:cs="Arial"/>
          <w:sz w:val="22"/>
        </w:rPr>
        <w:t>振动：1~5Hz，2g</w:t>
      </w:r>
    </w:p>
    <w:p>
      <w:pPr>
        <w:pStyle w:val="62"/>
      </w:pPr>
      <w:bookmarkStart w:id="157" w:name="_Toc118935494"/>
      <w:bookmarkStart w:id="158" w:name="_Toc599482945"/>
      <w:bookmarkStart w:id="159" w:name="_Toc1468801759"/>
      <w:bookmarkStart w:id="160" w:name="_Toc1784845527"/>
      <w:bookmarkStart w:id="161" w:name="_Toc809295372"/>
      <w:bookmarkStart w:id="162" w:name="_Toc323331157"/>
      <w:bookmarkStart w:id="163" w:name="_Toc2051380121"/>
      <w:bookmarkStart w:id="164" w:name="_Toc163030167"/>
      <w:r>
        <w:rPr>
          <w:rFonts w:hint="eastAsia"/>
        </w:rPr>
        <w:t>激光雷达</w:t>
      </w:r>
      <w:bookmarkEnd w:id="157"/>
      <w:bookmarkEnd w:id="158"/>
      <w:bookmarkEnd w:id="159"/>
      <w:bookmarkEnd w:id="160"/>
      <w:bookmarkEnd w:id="161"/>
      <w:bookmarkEnd w:id="162"/>
      <w:bookmarkEnd w:id="163"/>
      <w:bookmarkEnd w:id="164"/>
    </w:p>
    <w:p>
      <w:pPr>
        <w:pStyle w:val="68"/>
        <w:ind w:firstLine="440"/>
        <w:rPr>
          <w:rFonts w:ascii="Arial" w:hAnsi="Arial" w:eastAsia="等线" w:cs="Arial"/>
          <w:sz w:val="22"/>
        </w:rPr>
      </w:pPr>
      <w:r>
        <w:rPr>
          <w:rFonts w:hint="eastAsia" w:ascii="Arial" w:hAnsi="Arial" w:eastAsia="等线" w:cs="Arial"/>
          <w:sz w:val="22"/>
        </w:rPr>
        <w:t>该雷达用于机器人三维环境地图的构建，为实现长时间可靠的自主导航与精确地图构建提供数据支撑。由于市面上没有人形机器人专用雷达，现有雷达尺寸较大因此导航用雷达拟布置与机器人脖子位置前方，对机体前方进行增量式地图构建并实现自主导航。</w:t>
      </w:r>
    </w:p>
    <w:p>
      <w:pPr>
        <w:pStyle w:val="68"/>
        <w:ind w:firstLine="440"/>
        <w:rPr>
          <w:rFonts w:ascii="Arial" w:hAnsi="Arial" w:eastAsia="等线" w:cs="Arial"/>
          <w:sz w:val="22"/>
        </w:rPr>
      </w:pPr>
      <w:r>
        <w:rPr>
          <w:rFonts w:hint="eastAsia" w:ascii="Arial" w:hAnsi="Arial" w:eastAsia="等线" w:cs="Arial"/>
          <w:sz w:val="22"/>
        </w:rPr>
        <w:t>依据上述需求雷达布置与机器人胸前或脖子位置，则通过调研目前可以采用的速腾的Bpearl球面雷达，其探测角度为360°可以覆盖机器人前方和足端大部分的区域，具体参数如下：</w:t>
      </w:r>
    </w:p>
    <w:p>
      <w:pPr>
        <w:pStyle w:val="87"/>
      </w:pPr>
      <w:r>
        <w:drawing>
          <wp:inline distT="0" distB="0" distL="114300" distR="114300">
            <wp:extent cx="4849495" cy="2490470"/>
            <wp:effectExtent l="0" t="0" r="12065" b="889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4"/>
                    <a:srcRect t="8551"/>
                    <a:stretch>
                      <a:fillRect/>
                    </a:stretch>
                  </pic:blipFill>
                  <pic:spPr>
                    <a:xfrm>
                      <a:off x="0" y="0"/>
                      <a:ext cx="4849495" cy="2490470"/>
                    </a:xfrm>
                    <a:prstGeom prst="rect">
                      <a:avLst/>
                    </a:prstGeom>
                    <a:noFill/>
                    <a:ln>
                      <a:noFill/>
                    </a:ln>
                  </pic:spPr>
                </pic:pic>
              </a:graphicData>
            </a:graphic>
          </wp:inline>
        </w:drawing>
      </w:r>
    </w:p>
    <w:p>
      <w:pPr>
        <w:pStyle w:val="68"/>
      </w:pPr>
      <w:r>
        <w:rPr>
          <w:rFonts w:hint="eastAsia"/>
        </w:rPr>
        <w:t>探测角度如下，盲区10cm：</w:t>
      </w:r>
    </w:p>
    <w:p>
      <w:pPr>
        <w:pStyle w:val="87"/>
      </w:pPr>
      <w:r>
        <w:drawing>
          <wp:inline distT="0" distB="0" distL="114300" distR="114300">
            <wp:extent cx="3676650" cy="137160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5"/>
                    <a:stretch>
                      <a:fillRect/>
                    </a:stretch>
                  </pic:blipFill>
                  <pic:spPr>
                    <a:xfrm>
                      <a:off x="0" y="0"/>
                      <a:ext cx="3710312" cy="1384553"/>
                    </a:xfrm>
                    <a:prstGeom prst="rect">
                      <a:avLst/>
                    </a:prstGeom>
                    <a:noFill/>
                    <a:ln>
                      <a:noFill/>
                    </a:ln>
                  </pic:spPr>
                </pic:pic>
              </a:graphicData>
            </a:graphic>
          </wp:inline>
        </w:drawing>
      </w:r>
    </w:p>
    <w:p>
      <w:pPr>
        <w:pStyle w:val="68"/>
        <w:jc w:val="center"/>
      </w:pPr>
      <w:r>
        <w:t>图</w:t>
      </w:r>
      <w:r>
        <w:rPr>
          <w:woUserID w:val="1"/>
        </w:rPr>
        <w:t>11</w:t>
      </w:r>
      <w:r>
        <w:t xml:space="preserve"> </w:t>
      </w:r>
      <w:r>
        <w:rPr>
          <w:rFonts w:hint="eastAsia"/>
        </w:rPr>
        <w:t>胸部激光雷达传感器</w:t>
      </w:r>
    </w:p>
    <w:p>
      <w:pPr>
        <w:pStyle w:val="62"/>
      </w:pPr>
      <w:bookmarkStart w:id="165" w:name="_Toc228299263"/>
      <w:bookmarkStart w:id="166" w:name="_Toc875554359"/>
      <w:bookmarkStart w:id="167" w:name="_Toc163030168"/>
      <w:bookmarkStart w:id="168" w:name="_Toc1844425159"/>
      <w:bookmarkStart w:id="169" w:name="_Toc2085059911"/>
      <w:bookmarkStart w:id="170" w:name="_Toc558197821"/>
      <w:bookmarkStart w:id="171" w:name="_Toc1428357849"/>
      <w:bookmarkStart w:id="172" w:name="_Toc1441380361"/>
      <w:r>
        <w:rPr>
          <w:rFonts w:hint="eastAsia"/>
        </w:rPr>
        <w:t>补盲相机</w:t>
      </w:r>
      <w:bookmarkEnd w:id="165"/>
      <w:bookmarkEnd w:id="166"/>
      <w:bookmarkEnd w:id="167"/>
      <w:bookmarkEnd w:id="168"/>
      <w:bookmarkEnd w:id="169"/>
      <w:bookmarkEnd w:id="170"/>
      <w:bookmarkEnd w:id="171"/>
      <w:bookmarkEnd w:id="172"/>
    </w:p>
    <w:p>
      <w:pPr>
        <w:pStyle w:val="68"/>
        <w:ind w:firstLine="440"/>
        <w:rPr>
          <w:rFonts w:ascii="Arial" w:hAnsi="Arial" w:eastAsia="等线" w:cs="Arial"/>
          <w:sz w:val="22"/>
        </w:rPr>
      </w:pPr>
      <w:r>
        <w:rPr>
          <w:rFonts w:hint="eastAsia" w:ascii="Arial" w:hAnsi="Arial" w:eastAsia="等线" w:cs="Arial"/>
          <w:sz w:val="22"/>
        </w:rPr>
        <w:t>由于人形机器人站立后胸前的激光雷达仅能探测前方一定角度区域内的障碍物，这将导致机器人无法感知后方和脚下的障碍物信息，在机器人腰部前后各增加1路深度相机，具体性能参数如下：</w:t>
      </w:r>
    </w:p>
    <w:p>
      <w:pPr>
        <w:pStyle w:val="87"/>
        <w:rPr>
          <w:rFonts w:hint="default"/>
        </w:rPr>
      </w:pPr>
      <w:r>
        <w:rPr>
          <w:rFonts w:hint="default"/>
        </w:rPr>
        <w:drawing>
          <wp:inline distT="0" distB="0" distL="114300" distR="114300">
            <wp:extent cx="2686050" cy="2424430"/>
            <wp:effectExtent l="0" t="0" r="0"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2686050" cy="2424430"/>
                    </a:xfrm>
                    <a:prstGeom prst="rect">
                      <a:avLst/>
                    </a:prstGeom>
                  </pic:spPr>
                </pic:pic>
              </a:graphicData>
            </a:graphic>
          </wp:inline>
        </w:drawing>
      </w:r>
    </w:p>
    <w:p>
      <w:pPr>
        <w:pStyle w:val="89"/>
      </w:pPr>
      <w:r>
        <w:t>图</w:t>
      </w:r>
      <w:r>
        <w:rPr>
          <w:woUserID w:val="1"/>
        </w:rPr>
        <w:t>12</w:t>
      </w:r>
      <w:r>
        <w:t xml:space="preserve">  </w:t>
      </w:r>
      <w:r>
        <w:rPr>
          <w:rFonts w:hint="eastAsia"/>
        </w:rPr>
        <w:t>深度相机构成图</w:t>
      </w:r>
    </w:p>
    <w:p>
      <w:pPr>
        <w:pStyle w:val="68"/>
        <w:ind w:firstLine="440"/>
        <w:rPr>
          <w:rFonts w:ascii="Arial" w:hAnsi="Arial" w:eastAsia="等线" w:cs="Arial"/>
          <w:sz w:val="22"/>
        </w:rPr>
      </w:pPr>
      <w:r>
        <w:rPr>
          <w:rFonts w:hint="eastAsia" w:ascii="Arial" w:hAnsi="Arial" w:eastAsia="等线" w:cs="Arial"/>
          <w:sz w:val="22"/>
        </w:rPr>
        <w:t>1)双目基线：50mm；</w:t>
      </w:r>
    </w:p>
    <w:p>
      <w:pPr>
        <w:pStyle w:val="68"/>
        <w:ind w:firstLine="440"/>
        <w:rPr>
          <w:rFonts w:ascii="Arial" w:hAnsi="Arial" w:eastAsia="等线" w:cs="Arial"/>
          <w:sz w:val="22"/>
        </w:rPr>
      </w:pPr>
      <w:r>
        <w:rPr>
          <w:rFonts w:hint="eastAsia" w:ascii="Arial" w:hAnsi="Arial" w:eastAsia="等线" w:cs="Arial"/>
          <w:sz w:val="22"/>
        </w:rPr>
        <w:t>2)工作范围：19cm～10m(依环境而改变)；</w:t>
      </w:r>
    </w:p>
    <w:p>
      <w:pPr>
        <w:pStyle w:val="68"/>
        <w:ind w:firstLine="440"/>
        <w:rPr>
          <w:rFonts w:ascii="Arial" w:hAnsi="Arial" w:eastAsia="等线" w:cs="Arial"/>
          <w:sz w:val="22"/>
        </w:rPr>
      </w:pPr>
      <w:r>
        <w:rPr>
          <w:rFonts w:hint="eastAsia" w:ascii="Arial" w:hAnsi="Arial" w:eastAsia="等线" w:cs="Arial"/>
          <w:sz w:val="22"/>
        </w:rPr>
        <w:t>3)深度精度：＜2% at 2m；</w:t>
      </w:r>
    </w:p>
    <w:p>
      <w:pPr>
        <w:pStyle w:val="68"/>
        <w:ind w:firstLine="440"/>
        <w:rPr>
          <w:rFonts w:ascii="Arial" w:hAnsi="Arial" w:eastAsia="等线" w:cs="Arial"/>
          <w:sz w:val="22"/>
        </w:rPr>
      </w:pPr>
      <w:r>
        <w:rPr>
          <w:rFonts w:hint="eastAsia" w:ascii="Arial" w:hAnsi="Arial" w:eastAsia="等线" w:cs="Arial"/>
          <w:sz w:val="22"/>
        </w:rPr>
        <w:t>4)深度相机视场(FOV)：H80.5°×V55.2°；</w:t>
      </w:r>
    </w:p>
    <w:p>
      <w:pPr>
        <w:pStyle w:val="68"/>
        <w:ind w:firstLine="440"/>
        <w:rPr>
          <w:rFonts w:ascii="Arial" w:hAnsi="Arial" w:eastAsia="等线" w:cs="Arial"/>
          <w:sz w:val="22"/>
        </w:rPr>
      </w:pPr>
      <w:r>
        <w:rPr>
          <w:rFonts w:hint="eastAsia" w:ascii="Arial" w:hAnsi="Arial" w:eastAsia="等线" w:cs="Arial"/>
          <w:sz w:val="22"/>
        </w:rPr>
        <w:t>5)深度图分辨率：640×400@30fps。</w:t>
      </w:r>
    </w:p>
    <w:p>
      <w:pPr>
        <w:pStyle w:val="68"/>
        <w:ind w:firstLine="440"/>
        <w:rPr>
          <w:rFonts w:ascii="Arial" w:hAnsi="Arial" w:eastAsia="等线" w:cs="Arial"/>
          <w:sz w:val="22"/>
        </w:rPr>
      </w:pPr>
      <w:r>
        <w:rPr>
          <w:rFonts w:hint="eastAsia" w:ascii="Arial" w:hAnsi="Arial" w:eastAsia="等线" w:cs="Arial"/>
          <w:sz w:val="22"/>
        </w:rPr>
        <w:t>6)数据接口：USB2.0；</w:t>
      </w:r>
    </w:p>
    <w:p>
      <w:pPr>
        <w:pStyle w:val="68"/>
        <w:ind w:firstLine="440"/>
        <w:rPr>
          <w:rFonts w:ascii="Arial" w:hAnsi="Arial" w:eastAsia="等线" w:cs="Arial"/>
          <w:sz w:val="22"/>
        </w:rPr>
      </w:pPr>
      <w:r>
        <w:rPr>
          <w:rFonts w:hint="eastAsia" w:ascii="Arial" w:hAnsi="Arial" w:eastAsia="等线" w:cs="Arial"/>
          <w:sz w:val="22"/>
        </w:rPr>
        <w:t>7)输入电压：5VDC(USB2.0供电)；</w:t>
      </w:r>
    </w:p>
    <w:p>
      <w:pPr>
        <w:pStyle w:val="68"/>
        <w:ind w:firstLine="440"/>
        <w:rPr>
          <w:rFonts w:ascii="Arial" w:hAnsi="Arial" w:eastAsia="等线" w:cs="Arial"/>
          <w:sz w:val="22"/>
        </w:rPr>
      </w:pPr>
      <w:r>
        <w:rPr>
          <w:rFonts w:hint="eastAsia" w:ascii="Arial" w:hAnsi="Arial" w:eastAsia="等线" w:cs="Arial"/>
          <w:sz w:val="22"/>
        </w:rPr>
        <w:t>8)工作电流：平均260mA，峰值1A；</w:t>
      </w:r>
    </w:p>
    <w:p>
      <w:pPr>
        <w:pStyle w:val="68"/>
        <w:ind w:firstLine="440"/>
        <w:rPr>
          <w:rFonts w:ascii="Arial" w:hAnsi="Arial" w:eastAsia="等线" w:cs="Arial"/>
          <w:sz w:val="22"/>
        </w:rPr>
      </w:pPr>
      <w:r>
        <w:rPr>
          <w:rFonts w:hint="eastAsia" w:ascii="Arial" w:hAnsi="Arial" w:eastAsia="等线" w:cs="Arial"/>
          <w:sz w:val="22"/>
        </w:rPr>
        <w:t>10)典型功耗：平均功耗1W，峰值功耗＜6W。</w:t>
      </w:r>
    </w:p>
    <w:p>
      <w:pPr>
        <w:pStyle w:val="68"/>
        <w:ind w:firstLine="440"/>
        <w:rPr>
          <w:rFonts w:ascii="Arial" w:hAnsi="Arial" w:eastAsia="等线" w:cs="Arial"/>
          <w:sz w:val="22"/>
        </w:rPr>
      </w:pPr>
      <w:r>
        <w:rPr>
          <w:rFonts w:hint="eastAsia" w:ascii="Arial" w:hAnsi="Arial" w:eastAsia="等线" w:cs="Arial"/>
          <w:sz w:val="22"/>
        </w:rPr>
        <w:t>红外摄像头中的C</w:t>
      </w:r>
      <w:r>
        <w:rPr>
          <w:rFonts w:ascii="Arial" w:hAnsi="Arial" w:eastAsia="等线" w:cs="Arial"/>
          <w:sz w:val="22"/>
        </w:rPr>
        <w:t>MOS</w:t>
      </w:r>
      <w:r>
        <w:rPr>
          <w:rFonts w:hint="eastAsia" w:ascii="Arial" w:hAnsi="Arial" w:eastAsia="等线" w:cs="Arial"/>
          <w:sz w:val="22"/>
        </w:rPr>
        <w:t>选型为</w:t>
      </w:r>
      <w:r>
        <w:rPr>
          <w:rFonts w:ascii="Arial" w:hAnsi="Arial" w:eastAsia="等线" w:cs="Arial"/>
          <w:sz w:val="22"/>
        </w:rPr>
        <w:t>一款720P</w:t>
      </w:r>
      <w:r>
        <w:rPr>
          <w:rFonts w:hint="eastAsia" w:ascii="Arial" w:hAnsi="Arial" w:eastAsia="等线" w:cs="Arial"/>
          <w:sz w:val="22"/>
        </w:rPr>
        <w:t>的</w:t>
      </w:r>
      <w:r>
        <w:rPr>
          <w:rFonts w:ascii="Arial" w:hAnsi="Arial" w:eastAsia="等线" w:cs="Arial"/>
          <w:sz w:val="22"/>
        </w:rPr>
        <w:t>图像传感器，</w:t>
      </w:r>
      <w:r>
        <w:rPr>
          <w:rFonts w:hint="eastAsia" w:ascii="Arial" w:hAnsi="Arial" w:eastAsia="等线" w:cs="Arial"/>
          <w:sz w:val="22"/>
        </w:rPr>
        <w:t>可输出1</w:t>
      </w:r>
      <w:r>
        <w:rPr>
          <w:rFonts w:ascii="Arial" w:hAnsi="Arial" w:eastAsia="等线" w:cs="Arial"/>
          <w:sz w:val="22"/>
        </w:rPr>
        <w:t>280H</w:t>
      </w:r>
      <w:r>
        <w:rPr>
          <w:rFonts w:hint="eastAsia" w:ascii="Arial" w:hAnsi="Arial" w:eastAsia="等线" w:cs="Arial"/>
          <w:sz w:val="22"/>
        </w:rPr>
        <w:t>×</w:t>
      </w:r>
      <w:r>
        <w:rPr>
          <w:rFonts w:ascii="Arial" w:hAnsi="Arial" w:eastAsia="等线" w:cs="Arial"/>
          <w:sz w:val="22"/>
        </w:rPr>
        <w:t>720V</w:t>
      </w:r>
      <w:r>
        <w:rPr>
          <w:rFonts w:hint="eastAsia" w:ascii="Arial" w:hAnsi="Arial" w:eastAsia="等线" w:cs="Arial"/>
          <w:sz w:val="22"/>
        </w:rPr>
        <w:t>分辨率图像信号</w:t>
      </w:r>
      <w:r>
        <w:rPr>
          <w:rFonts w:ascii="Arial" w:hAnsi="Arial" w:eastAsia="等线" w:cs="Arial"/>
          <w:sz w:val="22"/>
        </w:rPr>
        <w:t>。</w:t>
      </w:r>
      <w:r>
        <w:rPr>
          <w:rFonts w:hint="eastAsia" w:ascii="Arial" w:hAnsi="Arial" w:eastAsia="等线" w:cs="Arial"/>
          <w:sz w:val="22"/>
        </w:rPr>
        <w:t>红外摄像头指标参数如下表所示</w:t>
      </w:r>
      <w:r>
        <w:rPr>
          <w:rFonts w:ascii="Arial" w:hAnsi="Arial" w:eastAsia="等线" w:cs="Arial"/>
          <w:sz w:val="22"/>
        </w:rPr>
        <w:t>。</w:t>
      </w:r>
    </w:p>
    <w:p>
      <w:pPr>
        <w:pStyle w:val="89"/>
      </w:pPr>
      <w:r>
        <w:rPr>
          <w:rFonts w:hint="eastAsia"/>
        </w:rPr>
        <w:t xml:space="preserve">表 </w:t>
      </w:r>
      <w:r>
        <w:rPr>
          <w:rFonts w:hint="default"/>
          <w:woUserID w:val="1"/>
        </w:rPr>
        <w:t>7</w:t>
      </w:r>
      <w:r>
        <w:t xml:space="preserve"> </w:t>
      </w:r>
      <w:r>
        <w:rPr>
          <w:rFonts w:hint="eastAsia"/>
        </w:rPr>
        <w:t>红外摄像头指标参数</w:t>
      </w:r>
    </w:p>
    <w:tbl>
      <w:tblPr>
        <w:tblStyle w:val="2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148"/>
        <w:gridCol w:w="41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参数</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分辨率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H1280×V720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像素大小</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3μm×3μm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曝光方式</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全局曝光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帧率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30fps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IR</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940nm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备注</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适配镜头后视场角：H80.5°×V55.2°</w:t>
            </w:r>
          </w:p>
        </w:tc>
      </w:tr>
    </w:tbl>
    <w:p>
      <w:pPr>
        <w:pStyle w:val="68"/>
        <w:ind w:firstLine="440"/>
        <w:rPr>
          <w:rFonts w:ascii="Arial" w:hAnsi="Arial" w:eastAsia="等线" w:cs="Arial"/>
          <w:sz w:val="22"/>
        </w:rPr>
      </w:pPr>
      <w:r>
        <w:rPr>
          <w:rFonts w:hint="eastAsia" w:ascii="Arial" w:hAnsi="Arial" w:eastAsia="等线" w:cs="Arial"/>
          <w:sz w:val="22"/>
        </w:rPr>
        <w:t>激光发射器为V</w:t>
      </w:r>
      <w:r>
        <w:rPr>
          <w:rFonts w:ascii="Arial" w:hAnsi="Arial" w:eastAsia="等线" w:cs="Arial"/>
          <w:sz w:val="22"/>
        </w:rPr>
        <w:t>CSEL</w:t>
      </w:r>
      <w:r>
        <w:rPr>
          <w:rFonts w:hint="eastAsia" w:ascii="Arial" w:hAnsi="Arial" w:eastAsia="等线" w:cs="Arial"/>
          <w:sz w:val="22"/>
        </w:rPr>
        <w:t>结构光投射器，激光波长为9</w:t>
      </w:r>
      <w:r>
        <w:rPr>
          <w:rFonts w:ascii="Arial" w:hAnsi="Arial" w:eastAsia="等线" w:cs="Arial"/>
          <w:sz w:val="22"/>
        </w:rPr>
        <w:t>40nm</w:t>
      </w:r>
      <w:r>
        <w:rPr>
          <w:rFonts w:hint="eastAsia" w:ascii="Arial" w:hAnsi="Arial" w:eastAsia="等线" w:cs="Arial"/>
          <w:sz w:val="22"/>
        </w:rPr>
        <w:t>，散斑点数为3</w:t>
      </w:r>
      <w:r>
        <w:rPr>
          <w:rFonts w:ascii="Arial" w:hAnsi="Arial" w:eastAsia="等线" w:cs="Arial"/>
          <w:sz w:val="22"/>
        </w:rPr>
        <w:t>0K</w:t>
      </w:r>
      <w:r>
        <w:rPr>
          <w:rFonts w:hint="eastAsia" w:ascii="Arial" w:hAnsi="Arial" w:eastAsia="等线" w:cs="Arial"/>
          <w:sz w:val="22"/>
        </w:rPr>
        <w:t>，投射器视场(F</w:t>
      </w:r>
      <w:r>
        <w:rPr>
          <w:rFonts w:ascii="Arial" w:hAnsi="Arial" w:eastAsia="等线" w:cs="Arial"/>
          <w:sz w:val="22"/>
        </w:rPr>
        <w:t>OV</w:t>
      </w:r>
      <w:r>
        <w:rPr>
          <w:rFonts w:hint="eastAsia" w:ascii="Arial" w:hAnsi="Arial" w:eastAsia="等线" w:cs="Arial"/>
          <w:sz w:val="22"/>
        </w:rPr>
        <w:t>)为H1</w:t>
      </w:r>
      <w:r>
        <w:rPr>
          <w:rFonts w:ascii="Arial" w:hAnsi="Arial" w:eastAsia="等线" w:cs="Arial"/>
          <w:sz w:val="22"/>
        </w:rPr>
        <w:t>02</w:t>
      </w:r>
      <w:r>
        <w:rPr>
          <w:rFonts w:hint="eastAsia" w:ascii="Arial" w:hAnsi="Arial" w:eastAsia="等线" w:cs="Arial"/>
          <w:sz w:val="22"/>
        </w:rPr>
        <w:t>°×V7</w:t>
      </w:r>
      <w:r>
        <w:rPr>
          <w:rFonts w:ascii="Arial" w:hAnsi="Arial" w:eastAsia="等线" w:cs="Arial"/>
          <w:sz w:val="22"/>
        </w:rPr>
        <w:t>8</w:t>
      </w:r>
      <w:r>
        <w:rPr>
          <w:rFonts w:hint="eastAsia" w:ascii="Arial" w:hAnsi="Arial" w:eastAsia="等线" w:cs="Arial"/>
          <w:sz w:val="22"/>
        </w:rPr>
        <w:t>°，激光安全等级为C</w:t>
      </w:r>
      <w:r>
        <w:rPr>
          <w:rFonts w:ascii="Arial" w:hAnsi="Arial" w:eastAsia="等线" w:cs="Arial"/>
          <w:sz w:val="22"/>
        </w:rPr>
        <w:t>lass 1</w:t>
      </w:r>
      <w:r>
        <w:rPr>
          <w:rFonts w:hint="eastAsia" w:ascii="Arial" w:hAnsi="Arial" w:eastAsia="等线" w:cs="Arial"/>
          <w:sz w:val="22"/>
        </w:rPr>
        <w:t>，具有</w:t>
      </w:r>
      <w:r>
        <w:rPr>
          <w:rFonts w:ascii="Arial" w:hAnsi="Arial" w:eastAsia="等线" w:cs="Arial"/>
          <w:sz w:val="22"/>
        </w:rPr>
        <w:t>光效高、均匀性好</w:t>
      </w:r>
      <w:r>
        <w:rPr>
          <w:rFonts w:hint="eastAsia" w:ascii="Arial" w:hAnsi="Arial" w:eastAsia="等线" w:cs="Arial"/>
          <w:sz w:val="22"/>
        </w:rPr>
        <w:t>、</w:t>
      </w:r>
      <w:r>
        <w:rPr>
          <w:rFonts w:ascii="Arial" w:hAnsi="Arial" w:eastAsia="等线" w:cs="Arial"/>
          <w:sz w:val="22"/>
        </w:rPr>
        <w:t>点阵随机性强</w:t>
      </w:r>
      <w:r>
        <w:rPr>
          <w:rFonts w:hint="eastAsia" w:ascii="Arial" w:hAnsi="Arial" w:eastAsia="等线" w:cs="Arial"/>
          <w:sz w:val="22"/>
        </w:rPr>
        <w:t>等特点。激光发射器参数如表所示。</w:t>
      </w:r>
    </w:p>
    <w:p>
      <w:pPr>
        <w:pStyle w:val="89"/>
      </w:pPr>
      <w:r>
        <w:rPr>
          <w:rFonts w:hint="eastAsia"/>
        </w:rPr>
        <w:t xml:space="preserve">表 </w:t>
      </w:r>
      <w:r>
        <w:rPr>
          <w:rFonts w:hint="default"/>
          <w:woUserID w:val="1"/>
        </w:rPr>
        <w:t>8</w:t>
      </w:r>
      <w:r>
        <w:t xml:space="preserve"> </w:t>
      </w:r>
      <w:r>
        <w:rPr>
          <w:rFonts w:hint="eastAsia"/>
        </w:rPr>
        <w:t>激光发射器指标参数</w:t>
      </w:r>
    </w:p>
    <w:tbl>
      <w:tblPr>
        <w:tblStyle w:val="2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148"/>
        <w:gridCol w:w="41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参数</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激光波长</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VCSEL 940nm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散斑点数</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30K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投射器视场(FOV)</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H102°×V78°</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激光安全等级</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Class 1</w:t>
            </w:r>
          </w:p>
        </w:tc>
      </w:tr>
    </w:tbl>
    <w:p>
      <w:pPr>
        <w:pStyle w:val="68"/>
        <w:ind w:firstLine="440"/>
        <w:rPr>
          <w:rFonts w:ascii="Arial" w:hAnsi="Arial" w:eastAsia="等线" w:cs="Arial"/>
          <w:sz w:val="22"/>
        </w:rPr>
      </w:pPr>
      <w:r>
        <w:rPr>
          <w:rFonts w:hint="eastAsia" w:ascii="Arial" w:hAnsi="Arial" w:eastAsia="等线" w:cs="Arial"/>
          <w:sz w:val="22"/>
        </w:rPr>
        <w:t>彩色相机中的C</w:t>
      </w:r>
      <w:r>
        <w:rPr>
          <w:rFonts w:ascii="Arial" w:hAnsi="Arial" w:eastAsia="等线" w:cs="Arial"/>
          <w:sz w:val="22"/>
        </w:rPr>
        <w:t>MOS集成了1280H</w:t>
      </w:r>
      <w:r>
        <w:rPr>
          <w:rFonts w:hint="eastAsia" w:ascii="Arial" w:hAnsi="Arial" w:eastAsia="等线" w:cs="Arial"/>
          <w:sz w:val="22"/>
        </w:rPr>
        <w:t>×</w:t>
      </w:r>
      <w:r>
        <w:rPr>
          <w:rFonts w:ascii="Arial" w:hAnsi="Arial" w:eastAsia="等线" w:cs="Arial"/>
          <w:sz w:val="22"/>
        </w:rPr>
        <w:t>720V像素阵列</w:t>
      </w:r>
      <w:r>
        <w:rPr>
          <w:rFonts w:hint="eastAsia" w:ascii="Arial" w:hAnsi="Arial" w:eastAsia="等线" w:cs="Arial"/>
          <w:sz w:val="22"/>
        </w:rPr>
        <w:t>，</w:t>
      </w:r>
      <w:r>
        <w:rPr>
          <w:rFonts w:ascii="Arial" w:hAnsi="Arial" w:eastAsia="等线" w:cs="Arial"/>
          <w:sz w:val="22"/>
        </w:rPr>
        <w:t>具有MIPI接口。</w:t>
      </w:r>
      <w:r>
        <w:rPr>
          <w:rFonts w:hint="eastAsia" w:ascii="Arial" w:hAnsi="Arial" w:eastAsia="等线" w:cs="Arial"/>
          <w:sz w:val="22"/>
        </w:rPr>
        <w:t>彩色相机C</w:t>
      </w:r>
      <w:r>
        <w:rPr>
          <w:rFonts w:ascii="Arial" w:hAnsi="Arial" w:eastAsia="等线" w:cs="Arial"/>
          <w:sz w:val="22"/>
        </w:rPr>
        <w:t>MOS</w:t>
      </w:r>
      <w:r>
        <w:rPr>
          <w:rFonts w:hint="eastAsia" w:ascii="Arial" w:hAnsi="Arial" w:eastAsia="等线" w:cs="Arial"/>
          <w:sz w:val="22"/>
        </w:rPr>
        <w:t>指标参数如表所示</w:t>
      </w:r>
      <w:r>
        <w:rPr>
          <w:rFonts w:ascii="Arial" w:hAnsi="Arial" w:eastAsia="等线" w:cs="Arial"/>
          <w:sz w:val="22"/>
        </w:rPr>
        <w:t>。</w:t>
      </w:r>
    </w:p>
    <w:p>
      <w:pPr>
        <w:pStyle w:val="89"/>
      </w:pPr>
      <w:r>
        <w:rPr>
          <w:rFonts w:hint="eastAsia"/>
        </w:rPr>
        <w:t xml:space="preserve">表 </w:t>
      </w:r>
      <w:r>
        <w:rPr>
          <w:rFonts w:hint="default"/>
          <w:woUserID w:val="1"/>
        </w:rPr>
        <w:t>9</w:t>
      </w:r>
      <w:r>
        <w:t xml:space="preserve"> </w:t>
      </w:r>
      <w:r>
        <w:rPr>
          <w:rFonts w:hint="eastAsia"/>
        </w:rPr>
        <w:t>彩色相机</w:t>
      </w:r>
      <w:r>
        <w:t>CMOS</w:t>
      </w:r>
      <w:r>
        <w:rPr>
          <w:rFonts w:hint="eastAsia"/>
        </w:rPr>
        <w:t>指标参数</w:t>
      </w:r>
    </w:p>
    <w:tbl>
      <w:tblPr>
        <w:tblStyle w:val="2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148"/>
        <w:gridCol w:w="41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参数</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分辨率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1280×720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像素大小</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1.75μm×1.75μm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曝光方式</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卷帘曝光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帧率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30fps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IR</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650nm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备注</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适配镜头后视场角：H65.9°×V51.3°</w:t>
            </w:r>
          </w:p>
        </w:tc>
      </w:tr>
    </w:tbl>
    <w:p>
      <w:pPr>
        <w:pStyle w:val="68"/>
        <w:ind w:firstLine="440"/>
        <w:rPr>
          <w:rFonts w:ascii="Arial" w:hAnsi="Arial" w:eastAsia="等线" w:cs="Arial"/>
          <w:sz w:val="22"/>
        </w:rPr>
      </w:pPr>
      <w:r>
        <w:rPr>
          <w:rFonts w:hint="eastAsia" w:ascii="Arial" w:hAnsi="Arial" w:eastAsia="等线" w:cs="Arial"/>
          <w:sz w:val="22"/>
        </w:rPr>
        <w:t>主板指标性能如表所示</w:t>
      </w:r>
      <w:r>
        <w:rPr>
          <w:rFonts w:ascii="Arial" w:hAnsi="Arial" w:eastAsia="等线" w:cs="Arial"/>
          <w:sz w:val="22"/>
        </w:rPr>
        <w:t>。</w:t>
      </w:r>
    </w:p>
    <w:p>
      <w:pPr>
        <w:pStyle w:val="89"/>
      </w:pPr>
      <w:r>
        <w:rPr>
          <w:rFonts w:hint="eastAsia"/>
        </w:rPr>
        <w:t xml:space="preserve">表 </w:t>
      </w:r>
      <w:r>
        <w:rPr>
          <w:rFonts w:hint="default"/>
          <w:woUserID w:val="1"/>
        </w:rPr>
        <w:t>10</w:t>
      </w:r>
      <w:r>
        <w:rPr>
          <w:rFonts w:hint="eastAsia"/>
        </w:rPr>
        <w:t>主板指标参数</w:t>
      </w:r>
    </w:p>
    <w:tbl>
      <w:tblPr>
        <w:tblStyle w:val="2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148"/>
        <w:gridCol w:w="41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参数</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供电方式</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USB2.0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支持操作系统</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Linux</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MIPI摄像头</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3个</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深度图分辨率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30fps@640×400</w:t>
            </w:r>
          </w:p>
        </w:tc>
      </w:tr>
    </w:tbl>
    <w:p>
      <w:pPr>
        <w:pStyle w:val="62"/>
      </w:pPr>
      <w:bookmarkStart w:id="173" w:name="_Toc549001832"/>
      <w:bookmarkStart w:id="174" w:name="_Toc785826134"/>
      <w:bookmarkStart w:id="175" w:name="_Toc163030169"/>
      <w:bookmarkStart w:id="176" w:name="_Toc322879937"/>
      <w:bookmarkStart w:id="177" w:name="_Toc1987919049"/>
      <w:bookmarkStart w:id="178" w:name="_Toc724650185"/>
      <w:bookmarkStart w:id="179" w:name="_Toc1450819766"/>
      <w:bookmarkStart w:id="180" w:name="_Toc1029049257"/>
      <w:r>
        <w:rPr>
          <w:rFonts w:hint="eastAsia"/>
        </w:rPr>
        <w:t>全景相机</w:t>
      </w:r>
      <w:bookmarkEnd w:id="173"/>
      <w:bookmarkEnd w:id="174"/>
      <w:bookmarkEnd w:id="175"/>
      <w:bookmarkEnd w:id="176"/>
      <w:bookmarkEnd w:id="177"/>
      <w:bookmarkEnd w:id="178"/>
      <w:bookmarkEnd w:id="179"/>
      <w:bookmarkEnd w:id="180"/>
    </w:p>
    <w:p>
      <w:pPr>
        <w:pStyle w:val="68"/>
        <w:ind w:firstLine="440"/>
        <w:rPr>
          <w:rFonts w:ascii="Arial" w:hAnsi="Arial" w:eastAsia="等线" w:cs="Arial"/>
          <w:sz w:val="22"/>
        </w:rPr>
      </w:pPr>
      <w:r>
        <w:rPr>
          <w:rFonts w:hint="eastAsia" w:ascii="Arial" w:hAnsi="Arial" w:eastAsia="等线" w:cs="Arial"/>
          <w:sz w:val="22"/>
        </w:rPr>
        <w:t>全景环视系统基于嵌入式高性能多媒体处理器，通过在机器人腰部布置四个超广角可见光相机，将采集到的图像信息拼接成一副全景鸟瞰图，并通过显示终端解码显示鸟瞰图，操作手可直观的看到机器人所处的位置以及其周围环境、目标物、障碍物等。还可以根据需要在机器人前胸和后背配置两路广角摄像头，用于直接输出或拼接输出其身体前向和后向的环境态势。全景环视系统框图如</w:t>
      </w:r>
      <w:r>
        <w:rPr>
          <w:rFonts w:hint="default" w:ascii="Arial" w:hAnsi="Arial" w:eastAsia="等线" w:cs="Arial"/>
          <w:sz w:val="22"/>
          <w:woUserID w:val="1"/>
        </w:rPr>
        <w:t>图</w:t>
      </w:r>
      <w:r>
        <w:rPr>
          <w:rFonts w:hint="eastAsia" w:ascii="Arial" w:hAnsi="Arial" w:eastAsia="等线" w:cs="Arial"/>
          <w:sz w:val="22"/>
        </w:rPr>
        <w:t>所示。</w:t>
      </w:r>
    </w:p>
    <w:p>
      <w:pPr>
        <w:pStyle w:val="87"/>
      </w:pPr>
      <w:r>
        <w:object>
          <v:shape id="_x0000_i1034" o:spt="75" type="#_x0000_t75" style="height:180pt;width:333.7pt;" o:ole="t" filled="f" o:preferrelative="t" stroked="f" coordsize="21600,21600">
            <v:path/>
            <v:fill on="f" focussize="0,0"/>
            <v:stroke on="f" joinstyle="miter"/>
            <v:imagedata r:id="rId58" o:title=""/>
            <o:lock v:ext="edit" aspectratio="t"/>
            <w10:wrap type="none"/>
            <w10:anchorlock/>
          </v:shape>
          <o:OLEObject Type="Embed" ProgID="Visio.Drawing.15" ShapeID="_x0000_i1034" DrawAspect="Content" ObjectID="_1468075734" r:id="rId57">
            <o:LockedField>false</o:LockedField>
          </o:OLEObject>
        </w:object>
      </w:r>
    </w:p>
    <w:p>
      <w:pPr>
        <w:pStyle w:val="89"/>
      </w:pPr>
      <w:bookmarkStart w:id="181" w:name="_Ref162881823"/>
      <w:r>
        <w:t>图</w:t>
      </w:r>
      <w:r>
        <w:rPr>
          <w:woUserID w:val="1"/>
        </w:rPr>
        <w:t>13</w:t>
      </w:r>
      <w:bookmarkEnd w:id="181"/>
      <w:r>
        <w:rPr>
          <w:rFonts w:hint="eastAsia"/>
        </w:rPr>
        <w:t>全景环视</w:t>
      </w:r>
      <w:r>
        <w:t>系统框</w:t>
      </w:r>
      <w:bookmarkStart w:id="182" w:name="_Toc146806076"/>
    </w:p>
    <w:bookmarkEnd w:id="182"/>
    <w:p>
      <w:pPr>
        <w:pStyle w:val="68"/>
      </w:pPr>
      <w:r>
        <w:rPr>
          <w:rFonts w:hint="eastAsia"/>
        </w:rPr>
        <w:t>全景环视系统中的全景广角相机选择GC2035摄像头模组，该模组由1/2.9英</w:t>
      </w:r>
      <w:r>
        <w:rPr>
          <w:rFonts w:hint="eastAsia" w:ascii="Arial" w:hAnsi="Arial" w:eastAsia="等线" w:cs="Arial"/>
          <w:sz w:val="22"/>
        </w:rPr>
        <w:t>寸CMOS图像传感器和120°广角镜头组成，可输出1920×1080分辨率的图像信号，视频接口为MIPI。其参数指标如表所示。</w:t>
      </w:r>
    </w:p>
    <w:p>
      <w:pPr>
        <w:pStyle w:val="89"/>
      </w:pPr>
      <w:r>
        <w:rPr>
          <w:rFonts w:hint="eastAsia"/>
        </w:rPr>
        <w:t xml:space="preserve">表 </w:t>
      </w:r>
      <w:r>
        <w:rPr>
          <w:rFonts w:hint="default"/>
          <w:woUserID w:val="1"/>
        </w:rPr>
        <w:t>11</w:t>
      </w:r>
      <w:r>
        <w:t xml:space="preserve">  GC2035</w:t>
      </w:r>
      <w:r>
        <w:rPr>
          <w:rFonts w:hint="eastAsia"/>
        </w:rPr>
        <w:t>指标参数</w:t>
      </w:r>
    </w:p>
    <w:tbl>
      <w:tblPr>
        <w:tblStyle w:val="2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148"/>
        <w:gridCol w:w="41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参数</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分辨率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1920H×1080V</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像面尺寸</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1/2.9</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曝光方式</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全局曝光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帧率</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1080P@30fps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镜头</w:t>
            </w:r>
          </w:p>
        </w:tc>
        <w:tc>
          <w:tcPr>
            <w:tcW w:w="4148" w:type="dxa"/>
            <w:vAlign w:val="center"/>
          </w:tcPr>
          <w:p>
            <w:pPr>
              <w:keepNext w:val="0"/>
              <w:keepLines w:val="0"/>
              <w:suppressLineNumbers w:val="0"/>
              <w:spacing w:before="0" w:beforeAutospacing="0" w:after="160" w:afterAutospacing="0" w:line="400" w:lineRule="exact"/>
              <w:ind w:left="0" w:right="0"/>
              <w:jc w:val="center"/>
              <w:rPr>
                <w:rFonts w:hint="eastAsia" w:ascii="Times New Roman" w:hAnsi="Times New Roman" w:eastAsia="仿宋" w:cs="Times New Roman"/>
                <w:szCs w:val="24"/>
                <w:lang w:bidi="ar"/>
              </w:rPr>
            </w:pPr>
            <w:r>
              <w:rPr>
                <w:rFonts w:hint="eastAsia" w:ascii="Times New Roman" w:hAnsi="Times New Roman" w:eastAsia="仿宋" w:cs="Times New Roman"/>
                <w:szCs w:val="24"/>
                <w:lang w:bidi="ar"/>
              </w:rPr>
              <w:t>120°广角镜头</w:t>
            </w:r>
          </w:p>
        </w:tc>
      </w:tr>
    </w:tbl>
    <w:p>
      <w:pPr>
        <w:pStyle w:val="68"/>
        <w:ind w:firstLine="0" w:firstLineChars="0"/>
        <w:rPr>
          <w:rFonts w:hint="default" w:ascii="Arial" w:hAnsi="Arial" w:eastAsia="等线" w:cs="Arial"/>
          <w:sz w:val="22"/>
          <w:woUserID w:val="1"/>
        </w:rPr>
      </w:pPr>
    </w:p>
    <w:sectPr>
      <w:footerReference r:id="rId8" w:type="default"/>
      <w:footerReference r:id="rId9" w:type="even"/>
      <w:pgSz w:w="11906" w:h="16838"/>
      <w:pgMar w:top="1418" w:right="1701" w:bottom="1418" w:left="1701" w:header="851" w:footer="992" w:gutter="0"/>
      <w:pgNumType w:start="1"/>
      <w:cols w:space="425" w:num="1"/>
      <w:docGrid w:linePitch="35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Cambria">
    <w:panose1 w:val="02040503050406030204"/>
    <w:charset w:val="00"/>
    <w:family w:val="roman"/>
    <w:pitch w:val="default"/>
    <w:sig w:usb0="E00002FF" w:usb1="400004FF" w:usb2="00000000" w:usb3="00000000" w:csb0="2000019F" w:csb1="00000000"/>
  </w:font>
  <w:font w:name="等线">
    <w:altName w:val="汉仪中等线KW"/>
    <w:panose1 w:val="02010600030101010101"/>
    <w:charset w:val="86"/>
    <w:family w:val="auto"/>
    <w:pitch w:val="default"/>
    <w:sig w:usb0="00000000" w:usb1="00000000" w:usb2="00000016" w:usb3="00000000" w:csb0="0004000F" w:csb1="00000000"/>
  </w:font>
  <w:font w:name="仿宋_GB2312">
    <w:altName w:val="汉仪仿宋KW"/>
    <w:panose1 w:val="02010609030101010101"/>
    <w:charset w:val="86"/>
    <w:family w:val="modern"/>
    <w:pitch w:val="default"/>
    <w:sig w:usb0="00000000" w:usb1="00000000" w:usb2="00000010" w:usb3="00000000" w:csb0="00040000" w:csb1="00000000"/>
  </w:font>
  <w:font w:name="仿宋">
    <w:altName w:val="汉仪仿宋KW"/>
    <w:panose1 w:val="02010609060101010101"/>
    <w:charset w:val="86"/>
    <w:family w:val="modern"/>
    <w:pitch w:val="default"/>
    <w:sig w:usb0="00000000" w:usb1="00000000" w:usb2="00000016" w:usb3="00000000" w:csb0="00040001" w:csb1="00000000"/>
  </w:font>
  <w:font w:name="汉仪中等线KW">
    <w:panose1 w:val="01010104010101010101"/>
    <w:charset w:val="86"/>
    <w:family w:val="auto"/>
    <w:pitch w:val="default"/>
    <w:sig w:usb0="800002BF" w:usb1="004F7CFA" w:usb2="00000000" w:usb3="00000000" w:csb0="00040001" w:csb1="00000000"/>
  </w:font>
  <w:font w:name="汉仪仿宋KW">
    <w:panose1 w:val="00020600040101010101"/>
    <w:charset w:val="86"/>
    <w:family w:val="auto"/>
    <w:pitch w:val="default"/>
    <w:sig w:usb0="A00002BF" w:usb1="18EF7CFA" w:usb2="00000016" w:usb3="00000000" w:csb0="00040000" w:csb1="00000000"/>
  </w:font>
  <w:font w:name="思源黑体 CN">
    <w:panose1 w:val="020B0500000000000000"/>
    <w:charset w:val="86"/>
    <w:family w:val="auto"/>
    <w:pitch w:val="default"/>
    <w:sig w:usb0="20000083" w:usb1="2ADF3C10" w:usb2="00000016" w:usb3="00000000" w:csb0="60060107" w:csb1="00000000"/>
  </w:font>
  <w:font w:name="Century">
    <w:panose1 w:val="02040604050505020304"/>
    <w:charset w:val="00"/>
    <w:family w:val="auto"/>
    <w:pitch w:val="default"/>
    <w:sig w:usb0="00000287" w:usb1="00000000" w:usb2="00000000" w:usb3="00000000" w:csb0="2000009F" w:csb1="DFD70000"/>
  </w:font>
  <w:font w:name="黑体">
    <w:altName w:val="汉仪中黑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rPr>
        <w:rFonts w:ascii="宋体" w:hAnsi="宋体" w:eastAsia="宋体"/>
      </w:rPr>
    </w:pP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93041506"/>
    </w:sdtPr>
    <w:sdtEndPr>
      <w:rPr>
        <w:rFonts w:asciiTheme="minorEastAsia" w:hAnsiTheme="minorEastAsia"/>
        <w:sz w:val="21"/>
        <w:szCs w:val="21"/>
      </w:rPr>
    </w:sdtEndPr>
    <w:sdtContent>
      <w:p>
        <w:pPr>
          <w:pStyle w:val="19"/>
          <w:jc w:val="right"/>
          <w:rPr>
            <w:rFonts w:asciiTheme="minorEastAsia" w:hAnsiTheme="minorEastAsia"/>
            <w:sz w:val="21"/>
            <w:szCs w:val="21"/>
          </w:rPr>
        </w:pPr>
        <w:r>
          <w:rPr>
            <w:rFonts w:asciiTheme="minorEastAsia" w:hAnsiTheme="minorEastAsia"/>
            <w:sz w:val="21"/>
            <w:szCs w:val="21"/>
          </w:rPr>
          <w:fldChar w:fldCharType="begin"/>
        </w:r>
        <w:r>
          <w:rPr>
            <w:rFonts w:asciiTheme="minorEastAsia" w:hAnsiTheme="minorEastAsia"/>
            <w:sz w:val="21"/>
            <w:szCs w:val="21"/>
          </w:rPr>
          <w:instrText xml:space="preserve">PAGE   \* MERGEFORMAT</w:instrText>
        </w:r>
        <w:r>
          <w:rPr>
            <w:rFonts w:asciiTheme="minorEastAsia" w:hAnsiTheme="minorEastAsia"/>
            <w:sz w:val="21"/>
            <w:szCs w:val="21"/>
          </w:rPr>
          <w:fldChar w:fldCharType="separate"/>
        </w:r>
        <w:r>
          <w:rPr>
            <w:rFonts w:asciiTheme="minorEastAsia" w:hAnsiTheme="minorEastAsia"/>
            <w:sz w:val="21"/>
            <w:szCs w:val="21"/>
            <w:lang w:val="zh-CN"/>
          </w:rPr>
          <w:t>II</w:t>
        </w:r>
        <w:r>
          <w:rPr>
            <w:rFonts w:asciiTheme="minorEastAsia" w:hAnsiTheme="minorEastAsia"/>
            <w:sz w:val="21"/>
            <w:szCs w:val="21"/>
          </w:rPr>
          <w:fldChar w:fldCharType="end"/>
        </w:r>
      </w:p>
    </w:sdtContent>
  </w:sdt>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40427237"/>
    </w:sdtPr>
    <w:sdtEndPr>
      <w:rPr>
        <w:rFonts w:ascii="宋体" w:hAnsi="宋体" w:eastAsia="宋体"/>
      </w:rPr>
    </w:sdtEndPr>
    <w:sdtContent>
      <w:p>
        <w:pPr>
          <w:pStyle w:val="19"/>
          <w:jc w:val="right"/>
          <w:rPr>
            <w:rFonts w:ascii="宋体" w:hAnsi="宋体" w:eastAsia="宋体"/>
          </w:rPr>
        </w:pPr>
        <w:r>
          <w:rPr>
            <w:rFonts w:ascii="宋体" w:hAnsi="宋体" w:eastAsia="宋体"/>
          </w:rPr>
          <w:fldChar w:fldCharType="begin"/>
        </w:r>
        <w:r>
          <w:rPr>
            <w:rFonts w:ascii="宋体" w:hAnsi="宋体" w:eastAsia="宋体"/>
          </w:rPr>
          <w:instrText xml:space="preserve">PAGE   \* MERGEFORMAT</w:instrText>
        </w:r>
        <w:r>
          <w:rPr>
            <w:rFonts w:ascii="宋体" w:hAnsi="宋体" w:eastAsia="宋体"/>
          </w:rPr>
          <w:fldChar w:fldCharType="separate"/>
        </w:r>
        <w:r>
          <w:rPr>
            <w:rFonts w:ascii="宋体" w:hAnsi="宋体" w:eastAsia="宋体"/>
            <w:lang w:val="zh-CN"/>
          </w:rPr>
          <w:t>I</w:t>
        </w:r>
        <w:r>
          <w:rPr>
            <w:rFonts w:ascii="宋体" w:hAnsi="宋体" w:eastAsia="宋体"/>
          </w:rPr>
          <w:fldChar w:fldCharType="end"/>
        </w:r>
      </w:p>
    </w:sdtContent>
  </w:sdt>
  <w:p>
    <w:pPr>
      <w:pStyle w:val="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wordWrap w:val="0"/>
      <w:jc w:val="right"/>
      <w:rPr>
        <w:rFonts w:asciiTheme="minorEastAsia" w:hAnsiTheme="minorEastAsia"/>
      </w:rPr>
    </w:pPr>
    <w:r>
      <w:rPr>
        <w:rFonts w:asciiTheme="minorEastAsia" w:hAnsiTheme="minorEastAsia"/>
      </w:rPr>
      <w:fldChar w:fldCharType="begin"/>
    </w:r>
    <w:r>
      <w:rPr>
        <w:rFonts w:asciiTheme="minorEastAsia" w:hAnsiTheme="minorEastAsia"/>
      </w:rPr>
      <w:instrText xml:space="preserve">PAGE  \* Arabic  \* MERGEFORMAT</w:instrText>
    </w:r>
    <w:r>
      <w:rPr>
        <w:rFonts w:asciiTheme="minorEastAsia" w:hAnsiTheme="minorEastAsia"/>
      </w:rPr>
      <w:fldChar w:fldCharType="separate"/>
    </w:r>
    <w:r>
      <w:rPr>
        <w:rFonts w:asciiTheme="minorEastAsia" w:hAnsiTheme="minorEastAsia"/>
        <w:lang w:val="zh-CN"/>
      </w:rPr>
      <w:t>7</w:t>
    </w:r>
    <w:r>
      <w:rPr>
        <w:rFonts w:asciiTheme="minorEastAsia" w:hAnsiTheme="minorEastAsia"/>
      </w:rPr>
      <w:fldChar w:fldCharType="end"/>
    </w:r>
    <w:r>
      <w:rPr>
        <w:rFonts w:asciiTheme="minorEastAsia" w:hAnsiTheme="minorEastAsia"/>
        <w:lang w:val="zh-CN"/>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8133612"/>
    </w:sdtPr>
    <w:sdtEndPr>
      <w:rPr>
        <w:rFonts w:ascii="宋体" w:hAnsi="宋体" w:eastAsia="宋体"/>
      </w:rPr>
    </w:sdtEndPr>
    <w:sdtContent>
      <w:p>
        <w:pPr>
          <w:pStyle w:val="19"/>
          <w:ind w:firstLine="180" w:firstLineChars="100"/>
          <w:rPr>
            <w:rFonts w:ascii="宋体" w:hAnsi="宋体" w:eastAsia="宋体"/>
          </w:rPr>
        </w:pPr>
        <w:r>
          <w:rPr>
            <w:rFonts w:ascii="宋体" w:hAnsi="宋体" w:eastAsia="宋体"/>
          </w:rPr>
          <w:fldChar w:fldCharType="begin"/>
        </w:r>
        <w:r>
          <w:rPr>
            <w:rFonts w:ascii="宋体" w:hAnsi="宋体" w:eastAsia="宋体"/>
          </w:rPr>
          <w:instrText xml:space="preserve">PAGE   \* MERGEFORMAT</w:instrText>
        </w:r>
        <w:r>
          <w:rPr>
            <w:rFonts w:ascii="宋体" w:hAnsi="宋体" w:eastAsia="宋体"/>
          </w:rPr>
          <w:fldChar w:fldCharType="separate"/>
        </w:r>
        <w:r>
          <w:rPr>
            <w:rFonts w:ascii="宋体" w:hAnsi="宋体" w:eastAsia="宋体"/>
            <w:lang w:val="zh-CN"/>
          </w:rPr>
          <w:t>2</w:t>
        </w:r>
        <w:r>
          <w:rPr>
            <w:rFonts w:ascii="宋体" w:hAnsi="宋体" w:eastAsia="宋体"/>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814601"/>
    <w:multiLevelType w:val="multilevel"/>
    <w:tmpl w:val="05814601"/>
    <w:lvl w:ilvl="0" w:tentative="0">
      <w:start w:val="1"/>
      <w:numFmt w:val="none"/>
      <w:suff w:val="space"/>
      <w:lvlText w:val="%1"/>
      <w:lvlJc w:val="left"/>
      <w:pPr>
        <w:ind w:left="0" w:firstLine="0"/>
      </w:pPr>
      <w:rPr>
        <w:rFonts w:hint="default" w:ascii="Times New Roman" w:hAnsi="Times New Roman"/>
        <w:b/>
        <w:i w:val="0"/>
        <w:sz w:val="21"/>
      </w:rPr>
    </w:lvl>
    <w:lvl w:ilvl="1" w:tentative="0">
      <w:start w:val="1"/>
      <w:numFmt w:val="decimal"/>
      <w:pStyle w:val="42"/>
      <w:suff w:val="nothing"/>
      <w:lvlText w:val="%1%2　"/>
      <w:lvlJc w:val="left"/>
      <w:pPr>
        <w:ind w:left="0" w:firstLine="0"/>
      </w:pPr>
      <w:rPr>
        <w:rFonts w:hint="eastAsia" w:ascii="黑体" w:hAnsi="Times New Roman" w:eastAsia="黑体"/>
        <w:b w:val="0"/>
        <w:i w:val="0"/>
        <w:sz w:val="21"/>
        <w:szCs w:val="21"/>
      </w:rPr>
    </w:lvl>
    <w:lvl w:ilvl="2" w:tentative="0">
      <w:start w:val="1"/>
      <w:numFmt w:val="decimal"/>
      <w:pStyle w:val="43"/>
      <w:suff w:val="nothing"/>
      <w:lvlText w:val="%1%2.%3　"/>
      <w:lvlJc w:val="left"/>
      <w:pPr>
        <w:ind w:left="0" w:firstLine="0"/>
      </w:pPr>
      <w:rPr>
        <w:rFonts w:hint="eastAsia" w:ascii="黑体" w:hAnsi="Times New Roman" w:eastAsia="黑体"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45"/>
      <w:suff w:val="nothing"/>
      <w:lvlText w:val="%1%2.%3.%4　"/>
      <w:lvlJc w:val="left"/>
      <w:pPr>
        <w:ind w:left="0" w:firstLine="0"/>
      </w:pPr>
      <w:rPr>
        <w:rFonts w:hint="eastAsia" w:ascii="黑体" w:hAnsi="Times New Roman" w:eastAsia="黑体" w:cs="Times New Roman"/>
        <w:b w:val="0"/>
        <w:bCs w:val="0"/>
        <w:i w:val="0"/>
        <w:iCs w:val="0"/>
        <w:caps w:val="0"/>
        <w:smallCaps w:val="0"/>
        <w:strike w:val="0"/>
        <w:dstrike w:val="0"/>
        <w:vanish w:val="0"/>
        <w:color w:val="000000"/>
        <w:kern w:val="0"/>
        <w:position w:val="0"/>
        <w:u w:val="none"/>
        <w:vertAlign w:val="baseline"/>
        <w14:shadow w14:blurRad="0" w14:dist="0" w14:dir="0" w14:sx="0" w14:sy="0" w14:kx="0" w14:ky="0" w14:algn="none">
          <w14:srgbClr w14:val="000000"/>
        </w14:shadow>
      </w:rPr>
    </w:lvl>
    <w:lvl w:ilvl="4" w:tentative="0">
      <w:start w:val="1"/>
      <w:numFmt w:val="decimal"/>
      <w:pStyle w:val="46"/>
      <w:suff w:val="nothing"/>
      <w:lvlText w:val="%1%2.%3.%4.%5　"/>
      <w:lvlJc w:val="left"/>
      <w:pPr>
        <w:ind w:left="0" w:firstLine="0"/>
      </w:pPr>
      <w:rPr>
        <w:rFonts w:hint="eastAsia" w:ascii="黑体" w:hAnsi="Times New Roman" w:eastAsia="黑体"/>
        <w:b w:val="0"/>
        <w:i w:val="0"/>
        <w:sz w:val="21"/>
        <w:szCs w:val="21"/>
      </w:rPr>
    </w:lvl>
    <w:lvl w:ilvl="5" w:tentative="0">
      <w:start w:val="1"/>
      <w:numFmt w:val="decimal"/>
      <w:pStyle w:val="47"/>
      <w:suff w:val="nothing"/>
      <w:lvlText w:val="%1%2.%3.%4.%5.%6　"/>
      <w:lvlJc w:val="left"/>
      <w:pPr>
        <w:ind w:left="0" w:firstLine="0"/>
      </w:pPr>
      <w:rPr>
        <w:rFonts w:hint="eastAsia" w:ascii="黑体" w:hAnsi="Times New Roman" w:eastAsia="黑体"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6" w:tentative="0">
      <w:start w:val="1"/>
      <w:numFmt w:val="decimal"/>
      <w:pStyle w:val="48"/>
      <w:suff w:val="nothing"/>
      <w:lvlText w:val="%1%2.%3.%4.%5.%6.%7　"/>
      <w:lvlJc w:val="left"/>
      <w:pPr>
        <w:ind w:left="0" w:firstLine="0"/>
      </w:pPr>
      <w:rPr>
        <w:rFonts w:hint="eastAsia" w:ascii="黑体" w:hAnsi="Times New Roman" w:eastAsia="黑体"/>
        <w:b w:val="0"/>
        <w:i w:val="0"/>
        <w:sz w:val="21"/>
      </w:rPr>
    </w:lvl>
    <w:lvl w:ilvl="7" w:tentative="0">
      <w:start w:val="1"/>
      <w:numFmt w:val="decimal"/>
      <w:suff w:val="space"/>
      <w:lvlText w:val="%1.%2.%3.%4.%5.%6.%7.%8　"/>
      <w:lvlJc w:val="left"/>
      <w:pPr>
        <w:ind w:left="0" w:firstLine="0"/>
      </w:pPr>
      <w:rPr>
        <w:rFonts w:hint="eastAsia"/>
      </w:rPr>
    </w:lvl>
    <w:lvl w:ilvl="8" w:tentative="0">
      <w:start w:val="1"/>
      <w:numFmt w:val="decimal"/>
      <w:suff w:val="space"/>
      <w:lvlText w:val="%1.%2.%3.%4.%5.%6.%7.%8.%9　"/>
      <w:lvlJc w:val="left"/>
      <w:pPr>
        <w:ind w:left="0" w:firstLine="0"/>
      </w:pPr>
      <w:rPr>
        <w:rFonts w:hint="eastAsia"/>
      </w:rPr>
    </w:lvl>
  </w:abstractNum>
  <w:abstractNum w:abstractNumId="1">
    <w:nsid w:val="0C6A7B59"/>
    <w:multiLevelType w:val="multilevel"/>
    <w:tmpl w:val="0C6A7B59"/>
    <w:lvl w:ilvl="0" w:tentative="0">
      <w:start w:val="1"/>
      <w:numFmt w:val="decimal"/>
      <w:pStyle w:val="74"/>
      <w:lvlText w:val="%1"/>
      <w:lvlJc w:val="left"/>
      <w:pPr>
        <w:ind w:left="425" w:hanging="425"/>
      </w:pPr>
      <w:rPr>
        <w:rFonts w:hint="eastAsia"/>
      </w:rPr>
    </w:lvl>
    <w:lvl w:ilvl="1" w:tentative="0">
      <w:start w:val="1"/>
      <w:numFmt w:val="decimal"/>
      <w:pStyle w:val="73"/>
      <w:lvlText w:val="%1.%2"/>
      <w:lvlJc w:val="left"/>
      <w:pPr>
        <w:ind w:left="992" w:hanging="567"/>
      </w:pPr>
      <w:rPr>
        <w:rFonts w:hint="eastAsia"/>
      </w:rPr>
    </w:lvl>
    <w:lvl w:ilvl="2" w:tentative="0">
      <w:start w:val="1"/>
      <w:numFmt w:val="decimal"/>
      <w:pStyle w:val="75"/>
      <w:lvlText w:val="%1.%2.%3"/>
      <w:lvlJc w:val="left"/>
      <w:pPr>
        <w:ind w:left="567" w:hanging="567"/>
      </w:pPr>
      <w:rPr>
        <w:rFonts w:hint="eastAsia"/>
        <w:color w:val="000000" w:themeColor="text1"/>
        <w14:textFill>
          <w14:solidFill>
            <w14:schemeClr w14:val="tx1"/>
          </w14:solidFill>
        </w14:textFill>
      </w:rPr>
    </w:lvl>
    <w:lvl w:ilvl="3" w:tentative="0">
      <w:start w:val="1"/>
      <w:numFmt w:val="decimal"/>
      <w:pStyle w:val="76"/>
      <w:lvlText w:val="%1.%2.%3.%4"/>
      <w:lvlJc w:val="left"/>
      <w:pPr>
        <w:ind w:left="1984" w:hanging="1984"/>
      </w:pPr>
      <w:rPr>
        <w:rFonts w:hint="eastAsia"/>
        <w:b w:val="0"/>
      </w:rPr>
    </w:lvl>
    <w:lvl w:ilvl="4" w:tentative="0">
      <w:start w:val="1"/>
      <w:numFmt w:val="decimal"/>
      <w:pStyle w:val="77"/>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35C15F65"/>
    <w:multiLevelType w:val="multilevel"/>
    <w:tmpl w:val="35C15F65"/>
    <w:lvl w:ilvl="0" w:tentative="0">
      <w:start w:val="1"/>
      <w:numFmt w:val="decimal"/>
      <w:pStyle w:val="70"/>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3">
    <w:nsid w:val="38B124FE"/>
    <w:multiLevelType w:val="multilevel"/>
    <w:tmpl w:val="38B124FE"/>
    <w:lvl w:ilvl="0" w:tentative="0">
      <w:start w:val="1"/>
      <w:numFmt w:val="decimal"/>
      <w:pStyle w:val="41"/>
      <w:suff w:val="nothing"/>
      <w:lvlText w:val="%1  "/>
      <w:lvlJc w:val="left"/>
      <w:pPr>
        <w:ind w:left="0" w:firstLine="0"/>
      </w:pPr>
      <w:rPr>
        <w:rFonts w:hint="default" w:ascii="黑体" w:hAnsi="黑体" w:eastAsia="黑体" w:cs="Times New Roman"/>
      </w:rPr>
    </w:lvl>
    <w:lvl w:ilvl="1" w:tentative="0">
      <w:start w:val="1"/>
      <w:numFmt w:val="decimal"/>
      <w:pStyle w:val="62"/>
      <w:isLgl/>
      <w:suff w:val="nothing"/>
      <w:lvlText w:val="%1.%2  "/>
      <w:lvlJc w:val="left"/>
      <w:pPr>
        <w:ind w:left="0" w:firstLine="0"/>
      </w:pPr>
      <w:rPr>
        <w:rFonts w:hint="default" w:ascii="黑体" w:hAnsi="黑体" w:eastAsia="黑体"/>
      </w:rPr>
    </w:lvl>
    <w:lvl w:ilvl="2" w:tentative="0">
      <w:start w:val="1"/>
      <w:numFmt w:val="decimal"/>
      <w:pStyle w:val="66"/>
      <w:isLgl/>
      <w:suff w:val="nothing"/>
      <w:lvlText w:val="%1.%2.%3  "/>
      <w:lvlJc w:val="left"/>
      <w:pPr>
        <w:ind w:left="0" w:firstLine="0"/>
      </w:pPr>
      <w:rPr>
        <w:rFonts w:hint="default" w:ascii="黑体" w:hAnsi="黑体" w:eastAsia="黑体"/>
      </w:rPr>
    </w:lvl>
    <w:lvl w:ilvl="3" w:tentative="0">
      <w:start w:val="1"/>
      <w:numFmt w:val="decimal"/>
      <w:isLgl/>
      <w:suff w:val="nothing"/>
      <w:lvlText w:val="%1.%2.%3.%4  "/>
      <w:lvlJc w:val="left"/>
      <w:pPr>
        <w:ind w:left="0" w:firstLine="0"/>
      </w:pPr>
      <w:rPr>
        <w:rFonts w:hint="default"/>
      </w:rPr>
    </w:lvl>
    <w:lvl w:ilvl="4" w:tentative="0">
      <w:start w:val="1"/>
      <w:numFmt w:val="decimal"/>
      <w:isLgl/>
      <w:lvlText w:val="%1.%2.%3.%4.%5  "/>
      <w:lvlJc w:val="left"/>
      <w:pPr>
        <w:ind w:left="0" w:firstLine="0"/>
      </w:pPr>
      <w:rPr>
        <w:rFonts w:hint="default"/>
      </w:rPr>
    </w:lvl>
    <w:lvl w:ilvl="5" w:tentative="0">
      <w:start w:val="1"/>
      <w:numFmt w:val="decimal"/>
      <w:isLgl/>
      <w:lvlText w:val="%1.%2.%3.%4.%5.%6  "/>
      <w:lvlJc w:val="left"/>
      <w:pPr>
        <w:ind w:left="0" w:firstLine="0"/>
      </w:pPr>
      <w:rPr>
        <w:rFonts w:hint="default"/>
      </w:rPr>
    </w:lvl>
    <w:lvl w:ilvl="6" w:tentative="0">
      <w:start w:val="1"/>
      <w:numFmt w:val="decimal"/>
      <w:isLgl/>
      <w:lvlText w:val="%1.%2.%3.%4.%5.%6.%7  "/>
      <w:lvlJc w:val="left"/>
      <w:pPr>
        <w:ind w:left="0" w:firstLine="0"/>
      </w:pPr>
      <w:rPr>
        <w:rFonts w:hint="default"/>
      </w:rPr>
    </w:lvl>
    <w:lvl w:ilvl="7" w:tentative="0">
      <w:start w:val="1"/>
      <w:numFmt w:val="decimal"/>
      <w:isLgl/>
      <w:lvlText w:val="%1.%2.%3.%4.%5.%6.%7.%8  "/>
      <w:lvlJc w:val="left"/>
      <w:pPr>
        <w:ind w:left="0" w:firstLine="0"/>
      </w:pPr>
      <w:rPr>
        <w:rFonts w:hint="default"/>
      </w:rPr>
    </w:lvl>
    <w:lvl w:ilvl="8" w:tentative="0">
      <w:start w:val="1"/>
      <w:numFmt w:val="decimal"/>
      <w:isLgl/>
      <w:lvlText w:val="%1.%2.%3.%4.%5.%6.%7.%8.%9  "/>
      <w:lvlJc w:val="left"/>
      <w:pPr>
        <w:ind w:left="0" w:firstLine="0"/>
      </w:pPr>
      <w:rPr>
        <w:rFonts w:hint="default"/>
      </w:rPr>
    </w:lvl>
  </w:abstractNum>
  <w:abstractNum w:abstractNumId="4">
    <w:nsid w:val="6A8C3EDD"/>
    <w:multiLevelType w:val="multilevel"/>
    <w:tmpl w:val="6A8C3EDD"/>
    <w:lvl w:ilvl="0" w:tentative="0">
      <w:start w:val="1"/>
      <w:numFmt w:val="chineseCountingThousand"/>
      <w:pStyle w:val="93"/>
      <w:lvlText w:val="%1、"/>
      <w:lvlJc w:val="left"/>
      <w:pPr>
        <w:ind w:left="800" w:hanging="440"/>
      </w:p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5">
    <w:nsid w:val="6CBF2097"/>
    <w:multiLevelType w:val="multilevel"/>
    <w:tmpl w:val="6CBF2097"/>
    <w:lvl w:ilvl="0" w:tentative="0">
      <w:start w:val="1"/>
      <w:numFmt w:val="decimal"/>
      <w:pStyle w:val="100"/>
      <w:suff w:val="space"/>
      <w:lvlText w:val="图%1"/>
      <w:lvlJc w:val="left"/>
      <w:pPr>
        <w:ind w:left="420" w:hanging="420"/>
      </w:pPr>
      <w:rPr>
        <w:rFonts w:hint="eastAsia"/>
        <w:sz w:val="24"/>
        <w:szCs w:val="21"/>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6">
    <w:nsid w:val="74B22B84"/>
    <w:multiLevelType w:val="multilevel"/>
    <w:tmpl w:val="74B22B84"/>
    <w:lvl w:ilvl="0" w:tentative="0">
      <w:start w:val="1"/>
      <w:numFmt w:val="bullet"/>
      <w:pStyle w:val="10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7D3C415B"/>
    <w:multiLevelType w:val="multilevel"/>
    <w:tmpl w:val="7D3C415B"/>
    <w:lvl w:ilvl="0" w:tentative="0">
      <w:start w:val="1"/>
      <w:numFmt w:val="decimal"/>
      <w:lvlText w:val="[%1]"/>
      <w:lvlJc w:val="left"/>
      <w:pPr>
        <w:ind w:left="848" w:hanging="420"/>
      </w:pPr>
      <w:rPr>
        <w:rFonts w:hint="eastAsia"/>
      </w:rPr>
    </w:lvl>
    <w:lvl w:ilvl="1" w:tentative="0">
      <w:start w:val="1"/>
      <w:numFmt w:val="decimal"/>
      <w:pStyle w:val="51"/>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7"/>
  </w:num>
  <w:num w:numId="4">
    <w:abstractNumId w:val="2"/>
  </w:num>
  <w:num w:numId="5">
    <w:abstractNumId w:val="1"/>
  </w:num>
  <w:num w:numId="6">
    <w:abstractNumId w:val="4"/>
  </w:num>
  <w:num w:numId="7">
    <w:abstractNumId w:val="5"/>
  </w:num>
  <w:num w:numId="8">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霍亚东">
    <w15:presenceInfo w15:providerId="WPS Office" w15:userId="69581934967208300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trackRevisions w:val="1"/>
  <w:documentProtection w:enforcement="0"/>
  <w:defaultTabStop w:val="420"/>
  <w:evenAndOddHeaders w:val="1"/>
  <w:drawingGridHorizontalSpacing w:val="105"/>
  <w:drawingGridVerticalSpacing w:val="17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c4Zjk2MjUxNzliNTMxOTk2MGRjODgwMjVmMzZkNjQifQ=="/>
    <w:docVar w:name="KSO_WPS_MARK_KEY" w:val="56861cf2-32b6-46b0-837d-600e17676f4d"/>
  </w:docVars>
  <w:rsids>
    <w:rsidRoot w:val="00F060DA"/>
    <w:rsid w:val="000016E0"/>
    <w:rsid w:val="00002B3B"/>
    <w:rsid w:val="00003812"/>
    <w:rsid w:val="00005F43"/>
    <w:rsid w:val="00006B85"/>
    <w:rsid w:val="00007D6B"/>
    <w:rsid w:val="00010C2C"/>
    <w:rsid w:val="00011484"/>
    <w:rsid w:val="000121CB"/>
    <w:rsid w:val="0001401B"/>
    <w:rsid w:val="00014A1E"/>
    <w:rsid w:val="000157E2"/>
    <w:rsid w:val="000165F2"/>
    <w:rsid w:val="00016F11"/>
    <w:rsid w:val="00024A27"/>
    <w:rsid w:val="00024B57"/>
    <w:rsid w:val="000250CD"/>
    <w:rsid w:val="000256A5"/>
    <w:rsid w:val="00027F81"/>
    <w:rsid w:val="000323C8"/>
    <w:rsid w:val="00033684"/>
    <w:rsid w:val="000337E1"/>
    <w:rsid w:val="000344D6"/>
    <w:rsid w:val="000354FF"/>
    <w:rsid w:val="000375BA"/>
    <w:rsid w:val="00037F95"/>
    <w:rsid w:val="0004106B"/>
    <w:rsid w:val="000420E6"/>
    <w:rsid w:val="0004366A"/>
    <w:rsid w:val="00043908"/>
    <w:rsid w:val="00043D1D"/>
    <w:rsid w:val="0004436C"/>
    <w:rsid w:val="000449B9"/>
    <w:rsid w:val="00044E2B"/>
    <w:rsid w:val="000456E9"/>
    <w:rsid w:val="000468CE"/>
    <w:rsid w:val="00046A4C"/>
    <w:rsid w:val="00050AFF"/>
    <w:rsid w:val="000512C4"/>
    <w:rsid w:val="00051CCA"/>
    <w:rsid w:val="00052F2D"/>
    <w:rsid w:val="00056F0F"/>
    <w:rsid w:val="000578D5"/>
    <w:rsid w:val="000578EE"/>
    <w:rsid w:val="00057FE5"/>
    <w:rsid w:val="00061014"/>
    <w:rsid w:val="000636E2"/>
    <w:rsid w:val="00063739"/>
    <w:rsid w:val="000648AD"/>
    <w:rsid w:val="000670C7"/>
    <w:rsid w:val="000715AA"/>
    <w:rsid w:val="000719ED"/>
    <w:rsid w:val="000740A7"/>
    <w:rsid w:val="000747D6"/>
    <w:rsid w:val="000767BC"/>
    <w:rsid w:val="00081778"/>
    <w:rsid w:val="000820EA"/>
    <w:rsid w:val="000823F4"/>
    <w:rsid w:val="00083212"/>
    <w:rsid w:val="0008339D"/>
    <w:rsid w:val="000840C4"/>
    <w:rsid w:val="00087A9B"/>
    <w:rsid w:val="00087B5B"/>
    <w:rsid w:val="00087CDB"/>
    <w:rsid w:val="00091B3B"/>
    <w:rsid w:val="0009273A"/>
    <w:rsid w:val="00094DCB"/>
    <w:rsid w:val="00095348"/>
    <w:rsid w:val="00096332"/>
    <w:rsid w:val="00096AAC"/>
    <w:rsid w:val="000A1CC2"/>
    <w:rsid w:val="000A2F10"/>
    <w:rsid w:val="000A3240"/>
    <w:rsid w:val="000A33A4"/>
    <w:rsid w:val="000A4F0B"/>
    <w:rsid w:val="000A5401"/>
    <w:rsid w:val="000A5602"/>
    <w:rsid w:val="000A5A32"/>
    <w:rsid w:val="000A721F"/>
    <w:rsid w:val="000A7314"/>
    <w:rsid w:val="000A7E1C"/>
    <w:rsid w:val="000B0067"/>
    <w:rsid w:val="000B088F"/>
    <w:rsid w:val="000B5061"/>
    <w:rsid w:val="000B7802"/>
    <w:rsid w:val="000C427F"/>
    <w:rsid w:val="000C4404"/>
    <w:rsid w:val="000C660C"/>
    <w:rsid w:val="000C6CF1"/>
    <w:rsid w:val="000D0DA2"/>
    <w:rsid w:val="000D34DC"/>
    <w:rsid w:val="000D3B07"/>
    <w:rsid w:val="000D3B7A"/>
    <w:rsid w:val="000D3BDA"/>
    <w:rsid w:val="000D46F8"/>
    <w:rsid w:val="000D63B6"/>
    <w:rsid w:val="000D64E1"/>
    <w:rsid w:val="000D6911"/>
    <w:rsid w:val="000E032C"/>
    <w:rsid w:val="000E0C1B"/>
    <w:rsid w:val="000E23F1"/>
    <w:rsid w:val="000E3744"/>
    <w:rsid w:val="000E4533"/>
    <w:rsid w:val="000E4F80"/>
    <w:rsid w:val="000E51ED"/>
    <w:rsid w:val="000E5A68"/>
    <w:rsid w:val="000E6872"/>
    <w:rsid w:val="000E7540"/>
    <w:rsid w:val="000E798C"/>
    <w:rsid w:val="000F000F"/>
    <w:rsid w:val="000F114C"/>
    <w:rsid w:val="000F1328"/>
    <w:rsid w:val="000F2F8D"/>
    <w:rsid w:val="000F4099"/>
    <w:rsid w:val="001001EF"/>
    <w:rsid w:val="0010151B"/>
    <w:rsid w:val="001018A1"/>
    <w:rsid w:val="00102C1D"/>
    <w:rsid w:val="00112D6C"/>
    <w:rsid w:val="00115575"/>
    <w:rsid w:val="00115A63"/>
    <w:rsid w:val="001164A8"/>
    <w:rsid w:val="00117DA3"/>
    <w:rsid w:val="00122760"/>
    <w:rsid w:val="00123591"/>
    <w:rsid w:val="00127B66"/>
    <w:rsid w:val="00130520"/>
    <w:rsid w:val="00130734"/>
    <w:rsid w:val="001324E2"/>
    <w:rsid w:val="00132553"/>
    <w:rsid w:val="00134F9E"/>
    <w:rsid w:val="00136670"/>
    <w:rsid w:val="001367B2"/>
    <w:rsid w:val="00136F11"/>
    <w:rsid w:val="0014007D"/>
    <w:rsid w:val="00151A98"/>
    <w:rsid w:val="00151BF3"/>
    <w:rsid w:val="00153200"/>
    <w:rsid w:val="00153808"/>
    <w:rsid w:val="00157CDE"/>
    <w:rsid w:val="00163190"/>
    <w:rsid w:val="0016330A"/>
    <w:rsid w:val="001648A7"/>
    <w:rsid w:val="00165E35"/>
    <w:rsid w:val="00165EC0"/>
    <w:rsid w:val="001674C4"/>
    <w:rsid w:val="0016782A"/>
    <w:rsid w:val="00171FBC"/>
    <w:rsid w:val="001720D4"/>
    <w:rsid w:val="00172E31"/>
    <w:rsid w:val="00173144"/>
    <w:rsid w:val="001736AB"/>
    <w:rsid w:val="0017383E"/>
    <w:rsid w:val="001738AB"/>
    <w:rsid w:val="001751EF"/>
    <w:rsid w:val="00175716"/>
    <w:rsid w:val="0018215A"/>
    <w:rsid w:val="00183181"/>
    <w:rsid w:val="00183AD6"/>
    <w:rsid w:val="0018438C"/>
    <w:rsid w:val="00186A53"/>
    <w:rsid w:val="00187152"/>
    <w:rsid w:val="0018779D"/>
    <w:rsid w:val="0019254C"/>
    <w:rsid w:val="0019281A"/>
    <w:rsid w:val="00192E44"/>
    <w:rsid w:val="00193A1C"/>
    <w:rsid w:val="001972D6"/>
    <w:rsid w:val="001A06C1"/>
    <w:rsid w:val="001A182A"/>
    <w:rsid w:val="001A3D4C"/>
    <w:rsid w:val="001A4B8C"/>
    <w:rsid w:val="001A7268"/>
    <w:rsid w:val="001A7CF5"/>
    <w:rsid w:val="001B0395"/>
    <w:rsid w:val="001B0BC3"/>
    <w:rsid w:val="001B24D9"/>
    <w:rsid w:val="001B25CF"/>
    <w:rsid w:val="001B2FBE"/>
    <w:rsid w:val="001B3027"/>
    <w:rsid w:val="001B41DA"/>
    <w:rsid w:val="001B5F1B"/>
    <w:rsid w:val="001B7E74"/>
    <w:rsid w:val="001C0190"/>
    <w:rsid w:val="001C2AF6"/>
    <w:rsid w:val="001C3AA6"/>
    <w:rsid w:val="001C471D"/>
    <w:rsid w:val="001C5D02"/>
    <w:rsid w:val="001D2EA9"/>
    <w:rsid w:val="001D4240"/>
    <w:rsid w:val="001D4A1F"/>
    <w:rsid w:val="001D59AF"/>
    <w:rsid w:val="001D5FE8"/>
    <w:rsid w:val="001D65F8"/>
    <w:rsid w:val="001D683A"/>
    <w:rsid w:val="001D7616"/>
    <w:rsid w:val="001E0916"/>
    <w:rsid w:val="001E103B"/>
    <w:rsid w:val="001E129F"/>
    <w:rsid w:val="001E25A6"/>
    <w:rsid w:val="001E627C"/>
    <w:rsid w:val="001E7FEA"/>
    <w:rsid w:val="001F04F4"/>
    <w:rsid w:val="001F0BB5"/>
    <w:rsid w:val="001F438C"/>
    <w:rsid w:val="001F4F68"/>
    <w:rsid w:val="001F5C8A"/>
    <w:rsid w:val="001F658D"/>
    <w:rsid w:val="001F7ADC"/>
    <w:rsid w:val="001F7CA5"/>
    <w:rsid w:val="0020081A"/>
    <w:rsid w:val="002016E8"/>
    <w:rsid w:val="00203124"/>
    <w:rsid w:val="0021007A"/>
    <w:rsid w:val="002105F3"/>
    <w:rsid w:val="00210B1D"/>
    <w:rsid w:val="0021142B"/>
    <w:rsid w:val="00211901"/>
    <w:rsid w:val="00212866"/>
    <w:rsid w:val="0021385C"/>
    <w:rsid w:val="0021442C"/>
    <w:rsid w:val="00214511"/>
    <w:rsid w:val="002173BC"/>
    <w:rsid w:val="0021757B"/>
    <w:rsid w:val="00220CEC"/>
    <w:rsid w:val="0022166C"/>
    <w:rsid w:val="002222A3"/>
    <w:rsid w:val="00224159"/>
    <w:rsid w:val="00225005"/>
    <w:rsid w:val="0022566D"/>
    <w:rsid w:val="00225776"/>
    <w:rsid w:val="00225FEB"/>
    <w:rsid w:val="00227439"/>
    <w:rsid w:val="0022799B"/>
    <w:rsid w:val="00227BF0"/>
    <w:rsid w:val="0023072F"/>
    <w:rsid w:val="002316A3"/>
    <w:rsid w:val="00232ADA"/>
    <w:rsid w:val="002336E0"/>
    <w:rsid w:val="00233A3F"/>
    <w:rsid w:val="00235AB3"/>
    <w:rsid w:val="00236C80"/>
    <w:rsid w:val="002400C6"/>
    <w:rsid w:val="00242C1C"/>
    <w:rsid w:val="00243307"/>
    <w:rsid w:val="00245623"/>
    <w:rsid w:val="00245C28"/>
    <w:rsid w:val="002469AD"/>
    <w:rsid w:val="00250E5D"/>
    <w:rsid w:val="002511D2"/>
    <w:rsid w:val="00254A46"/>
    <w:rsid w:val="00255131"/>
    <w:rsid w:val="002556F5"/>
    <w:rsid w:val="00255989"/>
    <w:rsid w:val="00256C3C"/>
    <w:rsid w:val="00260029"/>
    <w:rsid w:val="00261887"/>
    <w:rsid w:val="002656AB"/>
    <w:rsid w:val="0026756F"/>
    <w:rsid w:val="002709DC"/>
    <w:rsid w:val="00270B01"/>
    <w:rsid w:val="002715B0"/>
    <w:rsid w:val="00272229"/>
    <w:rsid w:val="0027336E"/>
    <w:rsid w:val="0027590B"/>
    <w:rsid w:val="00275D20"/>
    <w:rsid w:val="00276505"/>
    <w:rsid w:val="00276AAE"/>
    <w:rsid w:val="0027765B"/>
    <w:rsid w:val="002801D0"/>
    <w:rsid w:val="0028079C"/>
    <w:rsid w:val="00280DA5"/>
    <w:rsid w:val="00281166"/>
    <w:rsid w:val="00281BA4"/>
    <w:rsid w:val="0028288D"/>
    <w:rsid w:val="00283510"/>
    <w:rsid w:val="00284223"/>
    <w:rsid w:val="002847CD"/>
    <w:rsid w:val="00284C1A"/>
    <w:rsid w:val="00285592"/>
    <w:rsid w:val="00286B45"/>
    <w:rsid w:val="00286B8F"/>
    <w:rsid w:val="0029009E"/>
    <w:rsid w:val="0029431C"/>
    <w:rsid w:val="0029575B"/>
    <w:rsid w:val="00297895"/>
    <w:rsid w:val="00297CCE"/>
    <w:rsid w:val="002A0474"/>
    <w:rsid w:val="002A156E"/>
    <w:rsid w:val="002A2BAF"/>
    <w:rsid w:val="002A3DC7"/>
    <w:rsid w:val="002A729A"/>
    <w:rsid w:val="002B27EC"/>
    <w:rsid w:val="002B3204"/>
    <w:rsid w:val="002B3A55"/>
    <w:rsid w:val="002B403F"/>
    <w:rsid w:val="002B4DA7"/>
    <w:rsid w:val="002B57B1"/>
    <w:rsid w:val="002B646A"/>
    <w:rsid w:val="002C2F33"/>
    <w:rsid w:val="002C3A86"/>
    <w:rsid w:val="002C3E6D"/>
    <w:rsid w:val="002C3FD0"/>
    <w:rsid w:val="002C4486"/>
    <w:rsid w:val="002C464E"/>
    <w:rsid w:val="002C7D62"/>
    <w:rsid w:val="002D0E47"/>
    <w:rsid w:val="002D54B1"/>
    <w:rsid w:val="002D5661"/>
    <w:rsid w:val="002D6D3C"/>
    <w:rsid w:val="002E11AD"/>
    <w:rsid w:val="002E136E"/>
    <w:rsid w:val="002E1E07"/>
    <w:rsid w:val="002E2141"/>
    <w:rsid w:val="002E337F"/>
    <w:rsid w:val="002E4B76"/>
    <w:rsid w:val="002F06FE"/>
    <w:rsid w:val="002F12DA"/>
    <w:rsid w:val="002F1993"/>
    <w:rsid w:val="002F51C0"/>
    <w:rsid w:val="00302B9E"/>
    <w:rsid w:val="00302D97"/>
    <w:rsid w:val="0030332E"/>
    <w:rsid w:val="003040D1"/>
    <w:rsid w:val="00304D5D"/>
    <w:rsid w:val="003052D1"/>
    <w:rsid w:val="00306570"/>
    <w:rsid w:val="003076AD"/>
    <w:rsid w:val="00311F4E"/>
    <w:rsid w:val="00313812"/>
    <w:rsid w:val="003146FF"/>
    <w:rsid w:val="00315354"/>
    <w:rsid w:val="00315BE4"/>
    <w:rsid w:val="00316094"/>
    <w:rsid w:val="00317529"/>
    <w:rsid w:val="003212D0"/>
    <w:rsid w:val="00322A52"/>
    <w:rsid w:val="00323335"/>
    <w:rsid w:val="00323C98"/>
    <w:rsid w:val="00323CA6"/>
    <w:rsid w:val="003242B1"/>
    <w:rsid w:val="00326B91"/>
    <w:rsid w:val="00331B4F"/>
    <w:rsid w:val="00331F6D"/>
    <w:rsid w:val="003329C2"/>
    <w:rsid w:val="00332EFA"/>
    <w:rsid w:val="0033574B"/>
    <w:rsid w:val="003375D8"/>
    <w:rsid w:val="0033764F"/>
    <w:rsid w:val="0033797C"/>
    <w:rsid w:val="00340417"/>
    <w:rsid w:val="00341037"/>
    <w:rsid w:val="003433A3"/>
    <w:rsid w:val="00343B3A"/>
    <w:rsid w:val="00343B71"/>
    <w:rsid w:val="00343D90"/>
    <w:rsid w:val="00346045"/>
    <w:rsid w:val="00350FF8"/>
    <w:rsid w:val="00351AB6"/>
    <w:rsid w:val="00353B11"/>
    <w:rsid w:val="00354D1A"/>
    <w:rsid w:val="00356461"/>
    <w:rsid w:val="0035740F"/>
    <w:rsid w:val="00357B58"/>
    <w:rsid w:val="0036187C"/>
    <w:rsid w:val="00361CA9"/>
    <w:rsid w:val="0036262B"/>
    <w:rsid w:val="00365068"/>
    <w:rsid w:val="00365427"/>
    <w:rsid w:val="003656DA"/>
    <w:rsid w:val="003668D7"/>
    <w:rsid w:val="00366964"/>
    <w:rsid w:val="003675B9"/>
    <w:rsid w:val="00367976"/>
    <w:rsid w:val="003702D5"/>
    <w:rsid w:val="003702F9"/>
    <w:rsid w:val="003710A9"/>
    <w:rsid w:val="00371593"/>
    <w:rsid w:val="00371820"/>
    <w:rsid w:val="00372422"/>
    <w:rsid w:val="00375F28"/>
    <w:rsid w:val="003768C2"/>
    <w:rsid w:val="003815D2"/>
    <w:rsid w:val="003822A2"/>
    <w:rsid w:val="00382BB6"/>
    <w:rsid w:val="00382F66"/>
    <w:rsid w:val="00385906"/>
    <w:rsid w:val="0038698B"/>
    <w:rsid w:val="003917D2"/>
    <w:rsid w:val="00391D52"/>
    <w:rsid w:val="0039273C"/>
    <w:rsid w:val="00393A62"/>
    <w:rsid w:val="00393ABE"/>
    <w:rsid w:val="0039438A"/>
    <w:rsid w:val="00395080"/>
    <w:rsid w:val="0039519B"/>
    <w:rsid w:val="00396540"/>
    <w:rsid w:val="00396712"/>
    <w:rsid w:val="00396F63"/>
    <w:rsid w:val="003A1264"/>
    <w:rsid w:val="003A37B4"/>
    <w:rsid w:val="003A3E4C"/>
    <w:rsid w:val="003A41F3"/>
    <w:rsid w:val="003A46C4"/>
    <w:rsid w:val="003A5EBB"/>
    <w:rsid w:val="003A6158"/>
    <w:rsid w:val="003A7E76"/>
    <w:rsid w:val="003B083E"/>
    <w:rsid w:val="003B0E00"/>
    <w:rsid w:val="003B0F4F"/>
    <w:rsid w:val="003B3A7F"/>
    <w:rsid w:val="003B3B47"/>
    <w:rsid w:val="003B3DD5"/>
    <w:rsid w:val="003B3FB2"/>
    <w:rsid w:val="003B4D99"/>
    <w:rsid w:val="003B686F"/>
    <w:rsid w:val="003B7AD7"/>
    <w:rsid w:val="003C18A4"/>
    <w:rsid w:val="003C1CE9"/>
    <w:rsid w:val="003C3957"/>
    <w:rsid w:val="003C3F1D"/>
    <w:rsid w:val="003C6385"/>
    <w:rsid w:val="003C68B9"/>
    <w:rsid w:val="003C6BC8"/>
    <w:rsid w:val="003C6D64"/>
    <w:rsid w:val="003C7D25"/>
    <w:rsid w:val="003D20D2"/>
    <w:rsid w:val="003D43E1"/>
    <w:rsid w:val="003D4612"/>
    <w:rsid w:val="003D68D6"/>
    <w:rsid w:val="003D6A8A"/>
    <w:rsid w:val="003E3835"/>
    <w:rsid w:val="003E4C55"/>
    <w:rsid w:val="003E592D"/>
    <w:rsid w:val="003E5ECB"/>
    <w:rsid w:val="003F01EB"/>
    <w:rsid w:val="003F31E8"/>
    <w:rsid w:val="003F372C"/>
    <w:rsid w:val="003F37C1"/>
    <w:rsid w:val="003F3E09"/>
    <w:rsid w:val="003F4A2B"/>
    <w:rsid w:val="003F621F"/>
    <w:rsid w:val="003F779C"/>
    <w:rsid w:val="0040110C"/>
    <w:rsid w:val="00401195"/>
    <w:rsid w:val="0040154D"/>
    <w:rsid w:val="00402E8F"/>
    <w:rsid w:val="00403C52"/>
    <w:rsid w:val="00404BBA"/>
    <w:rsid w:val="00405881"/>
    <w:rsid w:val="0040649D"/>
    <w:rsid w:val="00410F6D"/>
    <w:rsid w:val="00411AA7"/>
    <w:rsid w:val="00412503"/>
    <w:rsid w:val="004128DA"/>
    <w:rsid w:val="004136DE"/>
    <w:rsid w:val="00414428"/>
    <w:rsid w:val="0042129E"/>
    <w:rsid w:val="004212FC"/>
    <w:rsid w:val="004239A0"/>
    <w:rsid w:val="0042450F"/>
    <w:rsid w:val="00424B4E"/>
    <w:rsid w:val="00424C1F"/>
    <w:rsid w:val="00425E4A"/>
    <w:rsid w:val="00430309"/>
    <w:rsid w:val="00432700"/>
    <w:rsid w:val="00432F3C"/>
    <w:rsid w:val="00433396"/>
    <w:rsid w:val="00434513"/>
    <w:rsid w:val="00436A19"/>
    <w:rsid w:val="00436E40"/>
    <w:rsid w:val="00442A18"/>
    <w:rsid w:val="004457EB"/>
    <w:rsid w:val="0044674A"/>
    <w:rsid w:val="00447E2D"/>
    <w:rsid w:val="00450103"/>
    <w:rsid w:val="00450425"/>
    <w:rsid w:val="00450607"/>
    <w:rsid w:val="004515C6"/>
    <w:rsid w:val="00451A4A"/>
    <w:rsid w:val="00455138"/>
    <w:rsid w:val="00455771"/>
    <w:rsid w:val="00455FC6"/>
    <w:rsid w:val="00456D97"/>
    <w:rsid w:val="004579DA"/>
    <w:rsid w:val="00460C61"/>
    <w:rsid w:val="004610B8"/>
    <w:rsid w:val="004615B5"/>
    <w:rsid w:val="00461A22"/>
    <w:rsid w:val="004630AD"/>
    <w:rsid w:val="0046345F"/>
    <w:rsid w:val="004654EA"/>
    <w:rsid w:val="00466F43"/>
    <w:rsid w:val="004717BB"/>
    <w:rsid w:val="00472481"/>
    <w:rsid w:val="004729EA"/>
    <w:rsid w:val="00472BF1"/>
    <w:rsid w:val="0047319F"/>
    <w:rsid w:val="004732EA"/>
    <w:rsid w:val="004738C5"/>
    <w:rsid w:val="004757D5"/>
    <w:rsid w:val="00476C23"/>
    <w:rsid w:val="00477338"/>
    <w:rsid w:val="00480E23"/>
    <w:rsid w:val="004814C2"/>
    <w:rsid w:val="004843E9"/>
    <w:rsid w:val="004869B5"/>
    <w:rsid w:val="00490310"/>
    <w:rsid w:val="004913A7"/>
    <w:rsid w:val="00493F51"/>
    <w:rsid w:val="004949F8"/>
    <w:rsid w:val="00494F36"/>
    <w:rsid w:val="00495901"/>
    <w:rsid w:val="004979F7"/>
    <w:rsid w:val="004A0972"/>
    <w:rsid w:val="004A0E0B"/>
    <w:rsid w:val="004A5D63"/>
    <w:rsid w:val="004A60E6"/>
    <w:rsid w:val="004A6737"/>
    <w:rsid w:val="004B1FB3"/>
    <w:rsid w:val="004B2120"/>
    <w:rsid w:val="004B49AB"/>
    <w:rsid w:val="004B677B"/>
    <w:rsid w:val="004C0647"/>
    <w:rsid w:val="004C1447"/>
    <w:rsid w:val="004C4BA2"/>
    <w:rsid w:val="004C5DED"/>
    <w:rsid w:val="004C62A8"/>
    <w:rsid w:val="004C6E06"/>
    <w:rsid w:val="004D054E"/>
    <w:rsid w:val="004D1FE8"/>
    <w:rsid w:val="004D2444"/>
    <w:rsid w:val="004D27C2"/>
    <w:rsid w:val="004D3CF0"/>
    <w:rsid w:val="004D3F6F"/>
    <w:rsid w:val="004D457E"/>
    <w:rsid w:val="004D4B8D"/>
    <w:rsid w:val="004D4DFC"/>
    <w:rsid w:val="004D5AC8"/>
    <w:rsid w:val="004D648E"/>
    <w:rsid w:val="004D6FB0"/>
    <w:rsid w:val="004E0B21"/>
    <w:rsid w:val="004E4591"/>
    <w:rsid w:val="004F0DD1"/>
    <w:rsid w:val="004F1602"/>
    <w:rsid w:val="004F1B0F"/>
    <w:rsid w:val="004F2622"/>
    <w:rsid w:val="004F3BB0"/>
    <w:rsid w:val="004F433A"/>
    <w:rsid w:val="004F49F1"/>
    <w:rsid w:val="004F5C79"/>
    <w:rsid w:val="004F5ECF"/>
    <w:rsid w:val="004F6F43"/>
    <w:rsid w:val="004F7252"/>
    <w:rsid w:val="00500CB5"/>
    <w:rsid w:val="00503038"/>
    <w:rsid w:val="00504F24"/>
    <w:rsid w:val="005066B8"/>
    <w:rsid w:val="00506A0C"/>
    <w:rsid w:val="005071C1"/>
    <w:rsid w:val="00507C32"/>
    <w:rsid w:val="00510057"/>
    <w:rsid w:val="0051152A"/>
    <w:rsid w:val="00511740"/>
    <w:rsid w:val="005117C3"/>
    <w:rsid w:val="005133D2"/>
    <w:rsid w:val="00513C49"/>
    <w:rsid w:val="00514C0F"/>
    <w:rsid w:val="0051536A"/>
    <w:rsid w:val="00515626"/>
    <w:rsid w:val="00515BEC"/>
    <w:rsid w:val="00517DC5"/>
    <w:rsid w:val="005201CF"/>
    <w:rsid w:val="005231A6"/>
    <w:rsid w:val="00527336"/>
    <w:rsid w:val="005300A7"/>
    <w:rsid w:val="00531470"/>
    <w:rsid w:val="00531DC9"/>
    <w:rsid w:val="0053208E"/>
    <w:rsid w:val="005320BC"/>
    <w:rsid w:val="00532322"/>
    <w:rsid w:val="00532C31"/>
    <w:rsid w:val="005337C4"/>
    <w:rsid w:val="00533C00"/>
    <w:rsid w:val="00534CD1"/>
    <w:rsid w:val="00534D31"/>
    <w:rsid w:val="0053602D"/>
    <w:rsid w:val="005369DD"/>
    <w:rsid w:val="00536B2C"/>
    <w:rsid w:val="00540818"/>
    <w:rsid w:val="00541025"/>
    <w:rsid w:val="00541D81"/>
    <w:rsid w:val="00542B32"/>
    <w:rsid w:val="00545293"/>
    <w:rsid w:val="0054595A"/>
    <w:rsid w:val="005510F4"/>
    <w:rsid w:val="00552D96"/>
    <w:rsid w:val="0055362F"/>
    <w:rsid w:val="00553E1C"/>
    <w:rsid w:val="00554FF8"/>
    <w:rsid w:val="00555112"/>
    <w:rsid w:val="0056086A"/>
    <w:rsid w:val="005625F8"/>
    <w:rsid w:val="005657FD"/>
    <w:rsid w:val="005703E0"/>
    <w:rsid w:val="00570C61"/>
    <w:rsid w:val="00571262"/>
    <w:rsid w:val="005719A7"/>
    <w:rsid w:val="005733DA"/>
    <w:rsid w:val="00573FB7"/>
    <w:rsid w:val="00574ED6"/>
    <w:rsid w:val="0057529E"/>
    <w:rsid w:val="00575BB7"/>
    <w:rsid w:val="005769A1"/>
    <w:rsid w:val="005803BF"/>
    <w:rsid w:val="00580B65"/>
    <w:rsid w:val="005811B4"/>
    <w:rsid w:val="00582A44"/>
    <w:rsid w:val="00586219"/>
    <w:rsid w:val="00590C4C"/>
    <w:rsid w:val="0059164D"/>
    <w:rsid w:val="00592214"/>
    <w:rsid w:val="00592B20"/>
    <w:rsid w:val="0059454A"/>
    <w:rsid w:val="00595977"/>
    <w:rsid w:val="005A0EF2"/>
    <w:rsid w:val="005A2232"/>
    <w:rsid w:val="005A357E"/>
    <w:rsid w:val="005A3928"/>
    <w:rsid w:val="005A45A8"/>
    <w:rsid w:val="005A5E6F"/>
    <w:rsid w:val="005A6E31"/>
    <w:rsid w:val="005A7AEE"/>
    <w:rsid w:val="005A7C75"/>
    <w:rsid w:val="005B075F"/>
    <w:rsid w:val="005B1207"/>
    <w:rsid w:val="005B2734"/>
    <w:rsid w:val="005B387B"/>
    <w:rsid w:val="005B4424"/>
    <w:rsid w:val="005B4608"/>
    <w:rsid w:val="005B74A8"/>
    <w:rsid w:val="005B7930"/>
    <w:rsid w:val="005C150F"/>
    <w:rsid w:val="005C1967"/>
    <w:rsid w:val="005C287A"/>
    <w:rsid w:val="005C2945"/>
    <w:rsid w:val="005C2ED0"/>
    <w:rsid w:val="005C3AEA"/>
    <w:rsid w:val="005C45CB"/>
    <w:rsid w:val="005C5C81"/>
    <w:rsid w:val="005D0808"/>
    <w:rsid w:val="005D0DF3"/>
    <w:rsid w:val="005D213E"/>
    <w:rsid w:val="005D2C55"/>
    <w:rsid w:val="005D3D59"/>
    <w:rsid w:val="005D44E0"/>
    <w:rsid w:val="005D5B12"/>
    <w:rsid w:val="005D7031"/>
    <w:rsid w:val="005D72C1"/>
    <w:rsid w:val="005E1DD1"/>
    <w:rsid w:val="005E1FF0"/>
    <w:rsid w:val="005E2686"/>
    <w:rsid w:val="005E2B79"/>
    <w:rsid w:val="005E3163"/>
    <w:rsid w:val="005E4E25"/>
    <w:rsid w:val="005E55AB"/>
    <w:rsid w:val="005E584A"/>
    <w:rsid w:val="005E6004"/>
    <w:rsid w:val="005E7519"/>
    <w:rsid w:val="005E76C1"/>
    <w:rsid w:val="005E7C62"/>
    <w:rsid w:val="005F02F2"/>
    <w:rsid w:val="005F0D97"/>
    <w:rsid w:val="005F3822"/>
    <w:rsid w:val="005F44E1"/>
    <w:rsid w:val="005F46E9"/>
    <w:rsid w:val="005F63CE"/>
    <w:rsid w:val="005F701A"/>
    <w:rsid w:val="00601304"/>
    <w:rsid w:val="00602F16"/>
    <w:rsid w:val="00604D51"/>
    <w:rsid w:val="0060526D"/>
    <w:rsid w:val="00605ED7"/>
    <w:rsid w:val="006060D2"/>
    <w:rsid w:val="00606573"/>
    <w:rsid w:val="00607650"/>
    <w:rsid w:val="0061388F"/>
    <w:rsid w:val="00613F2F"/>
    <w:rsid w:val="00615366"/>
    <w:rsid w:val="00615B65"/>
    <w:rsid w:val="0061655A"/>
    <w:rsid w:val="00616D24"/>
    <w:rsid w:val="0062046F"/>
    <w:rsid w:val="00621B63"/>
    <w:rsid w:val="00621D8D"/>
    <w:rsid w:val="00622140"/>
    <w:rsid w:val="006229F4"/>
    <w:rsid w:val="00623C78"/>
    <w:rsid w:val="0062428D"/>
    <w:rsid w:val="00624C51"/>
    <w:rsid w:val="00625135"/>
    <w:rsid w:val="00626635"/>
    <w:rsid w:val="00627C1E"/>
    <w:rsid w:val="00634900"/>
    <w:rsid w:val="006355AE"/>
    <w:rsid w:val="00635DA4"/>
    <w:rsid w:val="00637A97"/>
    <w:rsid w:val="00640D9E"/>
    <w:rsid w:val="00641775"/>
    <w:rsid w:val="00641AC2"/>
    <w:rsid w:val="00642665"/>
    <w:rsid w:val="00643BCF"/>
    <w:rsid w:val="00643D24"/>
    <w:rsid w:val="0064430B"/>
    <w:rsid w:val="00644D28"/>
    <w:rsid w:val="0064704B"/>
    <w:rsid w:val="006501A2"/>
    <w:rsid w:val="006511B6"/>
    <w:rsid w:val="00652823"/>
    <w:rsid w:val="00654262"/>
    <w:rsid w:val="00654832"/>
    <w:rsid w:val="00655C83"/>
    <w:rsid w:val="00656523"/>
    <w:rsid w:val="006611A0"/>
    <w:rsid w:val="006612D1"/>
    <w:rsid w:val="00661F0B"/>
    <w:rsid w:val="006625DD"/>
    <w:rsid w:val="00663297"/>
    <w:rsid w:val="00663E41"/>
    <w:rsid w:val="00663E67"/>
    <w:rsid w:val="00664392"/>
    <w:rsid w:val="00664EC0"/>
    <w:rsid w:val="00667B82"/>
    <w:rsid w:val="00670521"/>
    <w:rsid w:val="006711E5"/>
    <w:rsid w:val="00673EE7"/>
    <w:rsid w:val="0067521E"/>
    <w:rsid w:val="00676E36"/>
    <w:rsid w:val="00680053"/>
    <w:rsid w:val="00680FA1"/>
    <w:rsid w:val="00681994"/>
    <w:rsid w:val="00681DF1"/>
    <w:rsid w:val="00682CF7"/>
    <w:rsid w:val="00682D3D"/>
    <w:rsid w:val="00683BEB"/>
    <w:rsid w:val="00683EFF"/>
    <w:rsid w:val="00684381"/>
    <w:rsid w:val="00684F72"/>
    <w:rsid w:val="0068535D"/>
    <w:rsid w:val="00685390"/>
    <w:rsid w:val="00686136"/>
    <w:rsid w:val="00687501"/>
    <w:rsid w:val="00687A57"/>
    <w:rsid w:val="00687B1A"/>
    <w:rsid w:val="00687B30"/>
    <w:rsid w:val="006903C1"/>
    <w:rsid w:val="00691ECD"/>
    <w:rsid w:val="006926CD"/>
    <w:rsid w:val="0069368C"/>
    <w:rsid w:val="00694EF1"/>
    <w:rsid w:val="0069675F"/>
    <w:rsid w:val="00697554"/>
    <w:rsid w:val="006A1889"/>
    <w:rsid w:val="006A1FB0"/>
    <w:rsid w:val="006A32E1"/>
    <w:rsid w:val="006A3D71"/>
    <w:rsid w:val="006A4E7E"/>
    <w:rsid w:val="006A5283"/>
    <w:rsid w:val="006A6229"/>
    <w:rsid w:val="006A6727"/>
    <w:rsid w:val="006B0381"/>
    <w:rsid w:val="006B60FC"/>
    <w:rsid w:val="006B711A"/>
    <w:rsid w:val="006C38DB"/>
    <w:rsid w:val="006C5212"/>
    <w:rsid w:val="006C559D"/>
    <w:rsid w:val="006C5671"/>
    <w:rsid w:val="006C5FF3"/>
    <w:rsid w:val="006C6CE5"/>
    <w:rsid w:val="006C75E5"/>
    <w:rsid w:val="006C7E48"/>
    <w:rsid w:val="006D059A"/>
    <w:rsid w:val="006D0797"/>
    <w:rsid w:val="006D1327"/>
    <w:rsid w:val="006D217A"/>
    <w:rsid w:val="006D3695"/>
    <w:rsid w:val="006D556A"/>
    <w:rsid w:val="006D7301"/>
    <w:rsid w:val="006D7521"/>
    <w:rsid w:val="006E13DF"/>
    <w:rsid w:val="006E17F2"/>
    <w:rsid w:val="006E27F7"/>
    <w:rsid w:val="006E2C73"/>
    <w:rsid w:val="006E3617"/>
    <w:rsid w:val="006E55F1"/>
    <w:rsid w:val="006E7B1A"/>
    <w:rsid w:val="006F0F8F"/>
    <w:rsid w:val="006F1449"/>
    <w:rsid w:val="006F1A16"/>
    <w:rsid w:val="006F3B3C"/>
    <w:rsid w:val="006F3C34"/>
    <w:rsid w:val="006F54B1"/>
    <w:rsid w:val="006F6F90"/>
    <w:rsid w:val="007000D3"/>
    <w:rsid w:val="007005CC"/>
    <w:rsid w:val="00702945"/>
    <w:rsid w:val="00702F45"/>
    <w:rsid w:val="00703750"/>
    <w:rsid w:val="00704C4E"/>
    <w:rsid w:val="007054C1"/>
    <w:rsid w:val="00707101"/>
    <w:rsid w:val="0070774B"/>
    <w:rsid w:val="007102AC"/>
    <w:rsid w:val="00710323"/>
    <w:rsid w:val="00711469"/>
    <w:rsid w:val="00711FCC"/>
    <w:rsid w:val="00712F91"/>
    <w:rsid w:val="00715A76"/>
    <w:rsid w:val="007206AD"/>
    <w:rsid w:val="007208DD"/>
    <w:rsid w:val="007229EB"/>
    <w:rsid w:val="00723DFC"/>
    <w:rsid w:val="0072563E"/>
    <w:rsid w:val="00727423"/>
    <w:rsid w:val="0073127A"/>
    <w:rsid w:val="007329D4"/>
    <w:rsid w:val="007341BC"/>
    <w:rsid w:val="007364EC"/>
    <w:rsid w:val="00737146"/>
    <w:rsid w:val="00740EDB"/>
    <w:rsid w:val="00742083"/>
    <w:rsid w:val="00742701"/>
    <w:rsid w:val="00742B4F"/>
    <w:rsid w:val="00742DE4"/>
    <w:rsid w:val="00742F18"/>
    <w:rsid w:val="007449A2"/>
    <w:rsid w:val="007450A5"/>
    <w:rsid w:val="00745A87"/>
    <w:rsid w:val="00746E9F"/>
    <w:rsid w:val="00750C51"/>
    <w:rsid w:val="007525B2"/>
    <w:rsid w:val="00752BE6"/>
    <w:rsid w:val="0075337B"/>
    <w:rsid w:val="00755D6C"/>
    <w:rsid w:val="00757AFE"/>
    <w:rsid w:val="007603E9"/>
    <w:rsid w:val="00761CC4"/>
    <w:rsid w:val="00762C21"/>
    <w:rsid w:val="00764ED8"/>
    <w:rsid w:val="00764F2D"/>
    <w:rsid w:val="00765DB6"/>
    <w:rsid w:val="00766A32"/>
    <w:rsid w:val="00766BB1"/>
    <w:rsid w:val="00767289"/>
    <w:rsid w:val="00772934"/>
    <w:rsid w:val="007734B2"/>
    <w:rsid w:val="00773596"/>
    <w:rsid w:val="0077423C"/>
    <w:rsid w:val="00774C54"/>
    <w:rsid w:val="00774D46"/>
    <w:rsid w:val="007751B4"/>
    <w:rsid w:val="00775673"/>
    <w:rsid w:val="00775CC2"/>
    <w:rsid w:val="00777339"/>
    <w:rsid w:val="00780312"/>
    <w:rsid w:val="007808FB"/>
    <w:rsid w:val="00781271"/>
    <w:rsid w:val="00781416"/>
    <w:rsid w:val="00781882"/>
    <w:rsid w:val="0078209E"/>
    <w:rsid w:val="00784913"/>
    <w:rsid w:val="00785F0D"/>
    <w:rsid w:val="007861F8"/>
    <w:rsid w:val="00786210"/>
    <w:rsid w:val="00791337"/>
    <w:rsid w:val="0079148E"/>
    <w:rsid w:val="00791B76"/>
    <w:rsid w:val="00792C7D"/>
    <w:rsid w:val="0079439A"/>
    <w:rsid w:val="007943C5"/>
    <w:rsid w:val="00794C2A"/>
    <w:rsid w:val="00794D6A"/>
    <w:rsid w:val="00794DDD"/>
    <w:rsid w:val="007968C9"/>
    <w:rsid w:val="007A0880"/>
    <w:rsid w:val="007A1877"/>
    <w:rsid w:val="007A366C"/>
    <w:rsid w:val="007A39F5"/>
    <w:rsid w:val="007A3F60"/>
    <w:rsid w:val="007A4A6B"/>
    <w:rsid w:val="007A525E"/>
    <w:rsid w:val="007A549E"/>
    <w:rsid w:val="007A5C44"/>
    <w:rsid w:val="007A7394"/>
    <w:rsid w:val="007A7680"/>
    <w:rsid w:val="007B0796"/>
    <w:rsid w:val="007B0E8C"/>
    <w:rsid w:val="007B1953"/>
    <w:rsid w:val="007B1BE5"/>
    <w:rsid w:val="007B39DC"/>
    <w:rsid w:val="007B4665"/>
    <w:rsid w:val="007B47ED"/>
    <w:rsid w:val="007C05B4"/>
    <w:rsid w:val="007C0B7A"/>
    <w:rsid w:val="007C0E8F"/>
    <w:rsid w:val="007C1049"/>
    <w:rsid w:val="007C2B43"/>
    <w:rsid w:val="007C41C4"/>
    <w:rsid w:val="007C6107"/>
    <w:rsid w:val="007C63D5"/>
    <w:rsid w:val="007C6718"/>
    <w:rsid w:val="007D1866"/>
    <w:rsid w:val="007D2495"/>
    <w:rsid w:val="007D257E"/>
    <w:rsid w:val="007D4CA2"/>
    <w:rsid w:val="007D4EA7"/>
    <w:rsid w:val="007D50AE"/>
    <w:rsid w:val="007D5629"/>
    <w:rsid w:val="007D6774"/>
    <w:rsid w:val="007D72DE"/>
    <w:rsid w:val="007E2FC9"/>
    <w:rsid w:val="007E2FD5"/>
    <w:rsid w:val="007E4268"/>
    <w:rsid w:val="007E47F0"/>
    <w:rsid w:val="007E4FA7"/>
    <w:rsid w:val="007E6336"/>
    <w:rsid w:val="007F062D"/>
    <w:rsid w:val="007F2544"/>
    <w:rsid w:val="007F3C72"/>
    <w:rsid w:val="007F6884"/>
    <w:rsid w:val="007F7937"/>
    <w:rsid w:val="00800330"/>
    <w:rsid w:val="00801617"/>
    <w:rsid w:val="00803D66"/>
    <w:rsid w:val="00804402"/>
    <w:rsid w:val="00804C9B"/>
    <w:rsid w:val="00805F2F"/>
    <w:rsid w:val="00805FDC"/>
    <w:rsid w:val="0080734A"/>
    <w:rsid w:val="00807D92"/>
    <w:rsid w:val="008100FC"/>
    <w:rsid w:val="00810374"/>
    <w:rsid w:val="00811108"/>
    <w:rsid w:val="00811DE4"/>
    <w:rsid w:val="00812EC2"/>
    <w:rsid w:val="00815409"/>
    <w:rsid w:val="0081622D"/>
    <w:rsid w:val="008162A9"/>
    <w:rsid w:val="0081679C"/>
    <w:rsid w:val="00817D50"/>
    <w:rsid w:val="00820108"/>
    <w:rsid w:val="0082098B"/>
    <w:rsid w:val="008218FD"/>
    <w:rsid w:val="00825600"/>
    <w:rsid w:val="00826097"/>
    <w:rsid w:val="0082717A"/>
    <w:rsid w:val="008278D3"/>
    <w:rsid w:val="008304FE"/>
    <w:rsid w:val="00830A6E"/>
    <w:rsid w:val="00831FDB"/>
    <w:rsid w:val="00832FE2"/>
    <w:rsid w:val="0083402E"/>
    <w:rsid w:val="00835046"/>
    <w:rsid w:val="00835093"/>
    <w:rsid w:val="008356AD"/>
    <w:rsid w:val="00835CBF"/>
    <w:rsid w:val="00836B38"/>
    <w:rsid w:val="00837334"/>
    <w:rsid w:val="00840C40"/>
    <w:rsid w:val="00840F56"/>
    <w:rsid w:val="008423C2"/>
    <w:rsid w:val="00842C87"/>
    <w:rsid w:val="00846A0D"/>
    <w:rsid w:val="00850FE5"/>
    <w:rsid w:val="008512C6"/>
    <w:rsid w:val="00851968"/>
    <w:rsid w:val="00852239"/>
    <w:rsid w:val="00852270"/>
    <w:rsid w:val="00852CDA"/>
    <w:rsid w:val="00852DD4"/>
    <w:rsid w:val="0085331D"/>
    <w:rsid w:val="008543C8"/>
    <w:rsid w:val="0085539F"/>
    <w:rsid w:val="0085680D"/>
    <w:rsid w:val="0086064F"/>
    <w:rsid w:val="0086251A"/>
    <w:rsid w:val="00863D86"/>
    <w:rsid w:val="00863DC0"/>
    <w:rsid w:val="00864A54"/>
    <w:rsid w:val="00865119"/>
    <w:rsid w:val="00865EA7"/>
    <w:rsid w:val="0086627F"/>
    <w:rsid w:val="00867C44"/>
    <w:rsid w:val="00870561"/>
    <w:rsid w:val="008736B4"/>
    <w:rsid w:val="0087645E"/>
    <w:rsid w:val="00877D6B"/>
    <w:rsid w:val="00880800"/>
    <w:rsid w:val="00883DA8"/>
    <w:rsid w:val="00884A8C"/>
    <w:rsid w:val="008851F0"/>
    <w:rsid w:val="008875F0"/>
    <w:rsid w:val="00890005"/>
    <w:rsid w:val="0089035B"/>
    <w:rsid w:val="00891205"/>
    <w:rsid w:val="00891F4B"/>
    <w:rsid w:val="0089290C"/>
    <w:rsid w:val="008939AF"/>
    <w:rsid w:val="00894827"/>
    <w:rsid w:val="00895955"/>
    <w:rsid w:val="00895D51"/>
    <w:rsid w:val="008A27E5"/>
    <w:rsid w:val="008A3CCA"/>
    <w:rsid w:val="008A5C7D"/>
    <w:rsid w:val="008A7EAC"/>
    <w:rsid w:val="008B1230"/>
    <w:rsid w:val="008B281F"/>
    <w:rsid w:val="008C005F"/>
    <w:rsid w:val="008C1AC7"/>
    <w:rsid w:val="008C219E"/>
    <w:rsid w:val="008C6434"/>
    <w:rsid w:val="008C670E"/>
    <w:rsid w:val="008D1396"/>
    <w:rsid w:val="008D1B78"/>
    <w:rsid w:val="008D34A5"/>
    <w:rsid w:val="008D3FF4"/>
    <w:rsid w:val="008D4BA5"/>
    <w:rsid w:val="008D4E7D"/>
    <w:rsid w:val="008D556A"/>
    <w:rsid w:val="008D57D9"/>
    <w:rsid w:val="008D5BB0"/>
    <w:rsid w:val="008E0940"/>
    <w:rsid w:val="008E0C84"/>
    <w:rsid w:val="008E2BB7"/>
    <w:rsid w:val="008E3981"/>
    <w:rsid w:val="008E4E2B"/>
    <w:rsid w:val="008E53A5"/>
    <w:rsid w:val="008E5437"/>
    <w:rsid w:val="008E5FD7"/>
    <w:rsid w:val="008E6DB6"/>
    <w:rsid w:val="008E7A04"/>
    <w:rsid w:val="008F3095"/>
    <w:rsid w:val="008F3ACD"/>
    <w:rsid w:val="00900632"/>
    <w:rsid w:val="009029AC"/>
    <w:rsid w:val="00902C3C"/>
    <w:rsid w:val="00904848"/>
    <w:rsid w:val="00906355"/>
    <w:rsid w:val="00906936"/>
    <w:rsid w:val="0091080C"/>
    <w:rsid w:val="00910F32"/>
    <w:rsid w:val="00911A7C"/>
    <w:rsid w:val="00915FF0"/>
    <w:rsid w:val="00916101"/>
    <w:rsid w:val="009173A2"/>
    <w:rsid w:val="00917CE8"/>
    <w:rsid w:val="00920B87"/>
    <w:rsid w:val="0092192E"/>
    <w:rsid w:val="00922DB5"/>
    <w:rsid w:val="009235B9"/>
    <w:rsid w:val="00923CA3"/>
    <w:rsid w:val="00924CD9"/>
    <w:rsid w:val="0092565D"/>
    <w:rsid w:val="009272C0"/>
    <w:rsid w:val="00927443"/>
    <w:rsid w:val="00927F61"/>
    <w:rsid w:val="00931523"/>
    <w:rsid w:val="009331FE"/>
    <w:rsid w:val="0093431B"/>
    <w:rsid w:val="00940A98"/>
    <w:rsid w:val="00942B64"/>
    <w:rsid w:val="009446DB"/>
    <w:rsid w:val="00945F1F"/>
    <w:rsid w:val="00946CCC"/>
    <w:rsid w:val="009471FA"/>
    <w:rsid w:val="00947E15"/>
    <w:rsid w:val="00951E90"/>
    <w:rsid w:val="00953008"/>
    <w:rsid w:val="009532E3"/>
    <w:rsid w:val="00953B25"/>
    <w:rsid w:val="0095428C"/>
    <w:rsid w:val="00957AAB"/>
    <w:rsid w:val="009609D1"/>
    <w:rsid w:val="00961098"/>
    <w:rsid w:val="00961800"/>
    <w:rsid w:val="0096214D"/>
    <w:rsid w:val="00963CAF"/>
    <w:rsid w:val="00964A20"/>
    <w:rsid w:val="00964C60"/>
    <w:rsid w:val="00970290"/>
    <w:rsid w:val="00974B1D"/>
    <w:rsid w:val="009761F1"/>
    <w:rsid w:val="00976FF1"/>
    <w:rsid w:val="00977893"/>
    <w:rsid w:val="00977EC3"/>
    <w:rsid w:val="0098294B"/>
    <w:rsid w:val="00983503"/>
    <w:rsid w:val="00984A5D"/>
    <w:rsid w:val="00986303"/>
    <w:rsid w:val="00987BED"/>
    <w:rsid w:val="00991B10"/>
    <w:rsid w:val="00994582"/>
    <w:rsid w:val="00994D6A"/>
    <w:rsid w:val="00996545"/>
    <w:rsid w:val="00996B21"/>
    <w:rsid w:val="00997A4A"/>
    <w:rsid w:val="009A124E"/>
    <w:rsid w:val="009A1437"/>
    <w:rsid w:val="009A1ACC"/>
    <w:rsid w:val="009A1FB6"/>
    <w:rsid w:val="009A5FA1"/>
    <w:rsid w:val="009A639F"/>
    <w:rsid w:val="009A7BC0"/>
    <w:rsid w:val="009A7C26"/>
    <w:rsid w:val="009B0ACE"/>
    <w:rsid w:val="009B0B53"/>
    <w:rsid w:val="009B1AE8"/>
    <w:rsid w:val="009B2986"/>
    <w:rsid w:val="009B414C"/>
    <w:rsid w:val="009B44B4"/>
    <w:rsid w:val="009B6D81"/>
    <w:rsid w:val="009B6DDA"/>
    <w:rsid w:val="009C1C1D"/>
    <w:rsid w:val="009C3234"/>
    <w:rsid w:val="009C356D"/>
    <w:rsid w:val="009C490D"/>
    <w:rsid w:val="009C6A5F"/>
    <w:rsid w:val="009D46A9"/>
    <w:rsid w:val="009D4965"/>
    <w:rsid w:val="009D53E3"/>
    <w:rsid w:val="009D5F27"/>
    <w:rsid w:val="009D7480"/>
    <w:rsid w:val="009E05A3"/>
    <w:rsid w:val="009E150F"/>
    <w:rsid w:val="009E450B"/>
    <w:rsid w:val="009E6803"/>
    <w:rsid w:val="009E740B"/>
    <w:rsid w:val="009F08EB"/>
    <w:rsid w:val="009F2B9D"/>
    <w:rsid w:val="009F2CF7"/>
    <w:rsid w:val="009F354B"/>
    <w:rsid w:val="009F562C"/>
    <w:rsid w:val="009F6C6A"/>
    <w:rsid w:val="009F6ECB"/>
    <w:rsid w:val="009F7061"/>
    <w:rsid w:val="00A004A4"/>
    <w:rsid w:val="00A00C76"/>
    <w:rsid w:val="00A01488"/>
    <w:rsid w:val="00A014AC"/>
    <w:rsid w:val="00A03D6E"/>
    <w:rsid w:val="00A0478F"/>
    <w:rsid w:val="00A04C02"/>
    <w:rsid w:val="00A05F64"/>
    <w:rsid w:val="00A0777D"/>
    <w:rsid w:val="00A115E3"/>
    <w:rsid w:val="00A11D89"/>
    <w:rsid w:val="00A11F58"/>
    <w:rsid w:val="00A124BA"/>
    <w:rsid w:val="00A14783"/>
    <w:rsid w:val="00A1493B"/>
    <w:rsid w:val="00A17210"/>
    <w:rsid w:val="00A1774B"/>
    <w:rsid w:val="00A20F4E"/>
    <w:rsid w:val="00A21685"/>
    <w:rsid w:val="00A21954"/>
    <w:rsid w:val="00A226D5"/>
    <w:rsid w:val="00A22F01"/>
    <w:rsid w:val="00A25A27"/>
    <w:rsid w:val="00A265AE"/>
    <w:rsid w:val="00A26B35"/>
    <w:rsid w:val="00A27247"/>
    <w:rsid w:val="00A27E53"/>
    <w:rsid w:val="00A30DDE"/>
    <w:rsid w:val="00A3292B"/>
    <w:rsid w:val="00A32C60"/>
    <w:rsid w:val="00A32F80"/>
    <w:rsid w:val="00A339D3"/>
    <w:rsid w:val="00A36CD0"/>
    <w:rsid w:val="00A3757C"/>
    <w:rsid w:val="00A418A6"/>
    <w:rsid w:val="00A42113"/>
    <w:rsid w:val="00A427F5"/>
    <w:rsid w:val="00A44693"/>
    <w:rsid w:val="00A45860"/>
    <w:rsid w:val="00A51422"/>
    <w:rsid w:val="00A545C5"/>
    <w:rsid w:val="00A54D8F"/>
    <w:rsid w:val="00A55310"/>
    <w:rsid w:val="00A60A6A"/>
    <w:rsid w:val="00A60E82"/>
    <w:rsid w:val="00A62353"/>
    <w:rsid w:val="00A627F6"/>
    <w:rsid w:val="00A631EC"/>
    <w:rsid w:val="00A6360D"/>
    <w:rsid w:val="00A63C46"/>
    <w:rsid w:val="00A66545"/>
    <w:rsid w:val="00A670A6"/>
    <w:rsid w:val="00A67AD1"/>
    <w:rsid w:val="00A70493"/>
    <w:rsid w:val="00A70F7F"/>
    <w:rsid w:val="00A729C9"/>
    <w:rsid w:val="00A72EA6"/>
    <w:rsid w:val="00A7323A"/>
    <w:rsid w:val="00A74CCF"/>
    <w:rsid w:val="00A74E2D"/>
    <w:rsid w:val="00A75924"/>
    <w:rsid w:val="00A7603E"/>
    <w:rsid w:val="00A76E04"/>
    <w:rsid w:val="00A830F9"/>
    <w:rsid w:val="00A83322"/>
    <w:rsid w:val="00A83737"/>
    <w:rsid w:val="00A8405B"/>
    <w:rsid w:val="00A869B4"/>
    <w:rsid w:val="00A87AD0"/>
    <w:rsid w:val="00A9000F"/>
    <w:rsid w:val="00A924C8"/>
    <w:rsid w:val="00A92C68"/>
    <w:rsid w:val="00A93B18"/>
    <w:rsid w:val="00A93F8D"/>
    <w:rsid w:val="00A94784"/>
    <w:rsid w:val="00A971A9"/>
    <w:rsid w:val="00A97A31"/>
    <w:rsid w:val="00AA0205"/>
    <w:rsid w:val="00AA1807"/>
    <w:rsid w:val="00AA2838"/>
    <w:rsid w:val="00AA2A51"/>
    <w:rsid w:val="00AA3649"/>
    <w:rsid w:val="00AA6535"/>
    <w:rsid w:val="00AB01D4"/>
    <w:rsid w:val="00AB02EF"/>
    <w:rsid w:val="00AB03A9"/>
    <w:rsid w:val="00AB0AEA"/>
    <w:rsid w:val="00AB0F55"/>
    <w:rsid w:val="00AB1678"/>
    <w:rsid w:val="00AB193B"/>
    <w:rsid w:val="00AB27AC"/>
    <w:rsid w:val="00AB36D5"/>
    <w:rsid w:val="00AB4108"/>
    <w:rsid w:val="00AB4474"/>
    <w:rsid w:val="00AB5706"/>
    <w:rsid w:val="00AB6ACF"/>
    <w:rsid w:val="00AB6F3F"/>
    <w:rsid w:val="00AB72A4"/>
    <w:rsid w:val="00AC0429"/>
    <w:rsid w:val="00AC0F1E"/>
    <w:rsid w:val="00AC159C"/>
    <w:rsid w:val="00AC1C59"/>
    <w:rsid w:val="00AC256A"/>
    <w:rsid w:val="00AC41FA"/>
    <w:rsid w:val="00AC5794"/>
    <w:rsid w:val="00AC7CAF"/>
    <w:rsid w:val="00AD0495"/>
    <w:rsid w:val="00AD227F"/>
    <w:rsid w:val="00AD247C"/>
    <w:rsid w:val="00AD26D2"/>
    <w:rsid w:val="00AD3539"/>
    <w:rsid w:val="00AD6D21"/>
    <w:rsid w:val="00AD7AE8"/>
    <w:rsid w:val="00AD7CDE"/>
    <w:rsid w:val="00AE330B"/>
    <w:rsid w:val="00AF0143"/>
    <w:rsid w:val="00AF03FC"/>
    <w:rsid w:val="00AF04FC"/>
    <w:rsid w:val="00AF1A0A"/>
    <w:rsid w:val="00AF2934"/>
    <w:rsid w:val="00AF2E56"/>
    <w:rsid w:val="00AF434D"/>
    <w:rsid w:val="00AF4D6B"/>
    <w:rsid w:val="00AF6C24"/>
    <w:rsid w:val="00AF6ECD"/>
    <w:rsid w:val="00AF7494"/>
    <w:rsid w:val="00AF7722"/>
    <w:rsid w:val="00B001C5"/>
    <w:rsid w:val="00B00AF4"/>
    <w:rsid w:val="00B03C72"/>
    <w:rsid w:val="00B0428E"/>
    <w:rsid w:val="00B05FD0"/>
    <w:rsid w:val="00B06B87"/>
    <w:rsid w:val="00B06CD5"/>
    <w:rsid w:val="00B07665"/>
    <w:rsid w:val="00B07C07"/>
    <w:rsid w:val="00B07F52"/>
    <w:rsid w:val="00B1197B"/>
    <w:rsid w:val="00B140E9"/>
    <w:rsid w:val="00B158F9"/>
    <w:rsid w:val="00B15903"/>
    <w:rsid w:val="00B17BCB"/>
    <w:rsid w:val="00B213CF"/>
    <w:rsid w:val="00B304BF"/>
    <w:rsid w:val="00B30F9A"/>
    <w:rsid w:val="00B311D2"/>
    <w:rsid w:val="00B312EF"/>
    <w:rsid w:val="00B3205A"/>
    <w:rsid w:val="00B321C0"/>
    <w:rsid w:val="00B33449"/>
    <w:rsid w:val="00B3370F"/>
    <w:rsid w:val="00B34165"/>
    <w:rsid w:val="00B37EA3"/>
    <w:rsid w:val="00B42DFF"/>
    <w:rsid w:val="00B43796"/>
    <w:rsid w:val="00B43EC3"/>
    <w:rsid w:val="00B44F8D"/>
    <w:rsid w:val="00B452E6"/>
    <w:rsid w:val="00B45DBB"/>
    <w:rsid w:val="00B475F9"/>
    <w:rsid w:val="00B505E3"/>
    <w:rsid w:val="00B5081C"/>
    <w:rsid w:val="00B510CB"/>
    <w:rsid w:val="00B518BA"/>
    <w:rsid w:val="00B52B1B"/>
    <w:rsid w:val="00B5378B"/>
    <w:rsid w:val="00B56ABF"/>
    <w:rsid w:val="00B570C5"/>
    <w:rsid w:val="00B571A0"/>
    <w:rsid w:val="00B57D80"/>
    <w:rsid w:val="00B60F3E"/>
    <w:rsid w:val="00B60F3F"/>
    <w:rsid w:val="00B62D8C"/>
    <w:rsid w:val="00B63D97"/>
    <w:rsid w:val="00B64012"/>
    <w:rsid w:val="00B6612A"/>
    <w:rsid w:val="00B66B25"/>
    <w:rsid w:val="00B70043"/>
    <w:rsid w:val="00B714D9"/>
    <w:rsid w:val="00B7352F"/>
    <w:rsid w:val="00B74498"/>
    <w:rsid w:val="00B7552B"/>
    <w:rsid w:val="00B76539"/>
    <w:rsid w:val="00B81573"/>
    <w:rsid w:val="00B84E47"/>
    <w:rsid w:val="00B91BBD"/>
    <w:rsid w:val="00B91E0C"/>
    <w:rsid w:val="00B92073"/>
    <w:rsid w:val="00B93257"/>
    <w:rsid w:val="00B9476F"/>
    <w:rsid w:val="00B95FE1"/>
    <w:rsid w:val="00B96602"/>
    <w:rsid w:val="00B97E58"/>
    <w:rsid w:val="00BA006E"/>
    <w:rsid w:val="00BA24BC"/>
    <w:rsid w:val="00BA24EB"/>
    <w:rsid w:val="00BA28AE"/>
    <w:rsid w:val="00BA30CB"/>
    <w:rsid w:val="00BA3144"/>
    <w:rsid w:val="00BA5602"/>
    <w:rsid w:val="00BB11E0"/>
    <w:rsid w:val="00BB302B"/>
    <w:rsid w:val="00BB31F2"/>
    <w:rsid w:val="00BB3F2B"/>
    <w:rsid w:val="00BB5111"/>
    <w:rsid w:val="00BB5575"/>
    <w:rsid w:val="00BB5B1C"/>
    <w:rsid w:val="00BB6CCF"/>
    <w:rsid w:val="00BB78D0"/>
    <w:rsid w:val="00BC03F4"/>
    <w:rsid w:val="00BC0E84"/>
    <w:rsid w:val="00BC120D"/>
    <w:rsid w:val="00BC28F4"/>
    <w:rsid w:val="00BC4EFC"/>
    <w:rsid w:val="00BC5398"/>
    <w:rsid w:val="00BC5C92"/>
    <w:rsid w:val="00BC6C2C"/>
    <w:rsid w:val="00BC71C2"/>
    <w:rsid w:val="00BD153E"/>
    <w:rsid w:val="00BD1B1C"/>
    <w:rsid w:val="00BD3D08"/>
    <w:rsid w:val="00BD4480"/>
    <w:rsid w:val="00BD4800"/>
    <w:rsid w:val="00BD50FB"/>
    <w:rsid w:val="00BD5A90"/>
    <w:rsid w:val="00BD5AA4"/>
    <w:rsid w:val="00BD6F38"/>
    <w:rsid w:val="00BD727E"/>
    <w:rsid w:val="00BE049F"/>
    <w:rsid w:val="00BE0576"/>
    <w:rsid w:val="00BE1406"/>
    <w:rsid w:val="00BE1953"/>
    <w:rsid w:val="00BE262C"/>
    <w:rsid w:val="00BE277F"/>
    <w:rsid w:val="00BE2B36"/>
    <w:rsid w:val="00BE62E0"/>
    <w:rsid w:val="00BE63FD"/>
    <w:rsid w:val="00BF029B"/>
    <w:rsid w:val="00BF2911"/>
    <w:rsid w:val="00BF2B6C"/>
    <w:rsid w:val="00BF3436"/>
    <w:rsid w:val="00BF430E"/>
    <w:rsid w:val="00BF43D8"/>
    <w:rsid w:val="00BF5849"/>
    <w:rsid w:val="00BF58FF"/>
    <w:rsid w:val="00C02B63"/>
    <w:rsid w:val="00C0348D"/>
    <w:rsid w:val="00C05286"/>
    <w:rsid w:val="00C0586B"/>
    <w:rsid w:val="00C05D64"/>
    <w:rsid w:val="00C07192"/>
    <w:rsid w:val="00C1091C"/>
    <w:rsid w:val="00C120E1"/>
    <w:rsid w:val="00C145D4"/>
    <w:rsid w:val="00C20A86"/>
    <w:rsid w:val="00C219DF"/>
    <w:rsid w:val="00C22AA6"/>
    <w:rsid w:val="00C2328E"/>
    <w:rsid w:val="00C24330"/>
    <w:rsid w:val="00C25A24"/>
    <w:rsid w:val="00C26A8E"/>
    <w:rsid w:val="00C272F9"/>
    <w:rsid w:val="00C31110"/>
    <w:rsid w:val="00C320C0"/>
    <w:rsid w:val="00C32467"/>
    <w:rsid w:val="00C34B4D"/>
    <w:rsid w:val="00C34D86"/>
    <w:rsid w:val="00C3762B"/>
    <w:rsid w:val="00C410E4"/>
    <w:rsid w:val="00C41E4A"/>
    <w:rsid w:val="00C42D90"/>
    <w:rsid w:val="00C45504"/>
    <w:rsid w:val="00C4592E"/>
    <w:rsid w:val="00C463C2"/>
    <w:rsid w:val="00C50CAB"/>
    <w:rsid w:val="00C51C4C"/>
    <w:rsid w:val="00C525A5"/>
    <w:rsid w:val="00C53093"/>
    <w:rsid w:val="00C55E99"/>
    <w:rsid w:val="00C56B0C"/>
    <w:rsid w:val="00C57644"/>
    <w:rsid w:val="00C57B6E"/>
    <w:rsid w:val="00C57BA0"/>
    <w:rsid w:val="00C60C51"/>
    <w:rsid w:val="00C60F18"/>
    <w:rsid w:val="00C6213F"/>
    <w:rsid w:val="00C6674B"/>
    <w:rsid w:val="00C676FA"/>
    <w:rsid w:val="00C7213C"/>
    <w:rsid w:val="00C728C1"/>
    <w:rsid w:val="00C72C2D"/>
    <w:rsid w:val="00C77D31"/>
    <w:rsid w:val="00C8241D"/>
    <w:rsid w:val="00C84C0A"/>
    <w:rsid w:val="00C86C27"/>
    <w:rsid w:val="00C90283"/>
    <w:rsid w:val="00C9033F"/>
    <w:rsid w:val="00C907E1"/>
    <w:rsid w:val="00C90FC2"/>
    <w:rsid w:val="00C9101C"/>
    <w:rsid w:val="00C93274"/>
    <w:rsid w:val="00C9383F"/>
    <w:rsid w:val="00C93C80"/>
    <w:rsid w:val="00C95CA7"/>
    <w:rsid w:val="00C96363"/>
    <w:rsid w:val="00C9666F"/>
    <w:rsid w:val="00C96E3B"/>
    <w:rsid w:val="00C97059"/>
    <w:rsid w:val="00C97A0A"/>
    <w:rsid w:val="00CA0CB2"/>
    <w:rsid w:val="00CA1299"/>
    <w:rsid w:val="00CA19CC"/>
    <w:rsid w:val="00CA1E26"/>
    <w:rsid w:val="00CA411F"/>
    <w:rsid w:val="00CA41F3"/>
    <w:rsid w:val="00CA7019"/>
    <w:rsid w:val="00CB0D56"/>
    <w:rsid w:val="00CB1826"/>
    <w:rsid w:val="00CB1841"/>
    <w:rsid w:val="00CB1DE6"/>
    <w:rsid w:val="00CB31D6"/>
    <w:rsid w:val="00CB588D"/>
    <w:rsid w:val="00CB6433"/>
    <w:rsid w:val="00CB6E45"/>
    <w:rsid w:val="00CC2039"/>
    <w:rsid w:val="00CC3BE1"/>
    <w:rsid w:val="00CC5A48"/>
    <w:rsid w:val="00CC5FB4"/>
    <w:rsid w:val="00CC62B2"/>
    <w:rsid w:val="00CD0064"/>
    <w:rsid w:val="00CD5F37"/>
    <w:rsid w:val="00CD7306"/>
    <w:rsid w:val="00CE2065"/>
    <w:rsid w:val="00CE2CA0"/>
    <w:rsid w:val="00CE6870"/>
    <w:rsid w:val="00CE7B6D"/>
    <w:rsid w:val="00CF08E7"/>
    <w:rsid w:val="00CF0B0B"/>
    <w:rsid w:val="00CF10B2"/>
    <w:rsid w:val="00CF162C"/>
    <w:rsid w:val="00CF265F"/>
    <w:rsid w:val="00CF2DF6"/>
    <w:rsid w:val="00CF2FF3"/>
    <w:rsid w:val="00CF3C96"/>
    <w:rsid w:val="00CF73A0"/>
    <w:rsid w:val="00CF789B"/>
    <w:rsid w:val="00D000CF"/>
    <w:rsid w:val="00D00D2D"/>
    <w:rsid w:val="00D02FEA"/>
    <w:rsid w:val="00D045FE"/>
    <w:rsid w:val="00D04D39"/>
    <w:rsid w:val="00D05826"/>
    <w:rsid w:val="00D05B1C"/>
    <w:rsid w:val="00D0700D"/>
    <w:rsid w:val="00D07918"/>
    <w:rsid w:val="00D07DB4"/>
    <w:rsid w:val="00D100AF"/>
    <w:rsid w:val="00D117E5"/>
    <w:rsid w:val="00D11D32"/>
    <w:rsid w:val="00D12A25"/>
    <w:rsid w:val="00D12D0D"/>
    <w:rsid w:val="00D12F94"/>
    <w:rsid w:val="00D14787"/>
    <w:rsid w:val="00D148E6"/>
    <w:rsid w:val="00D16C5A"/>
    <w:rsid w:val="00D16FC9"/>
    <w:rsid w:val="00D17FA0"/>
    <w:rsid w:val="00D20002"/>
    <w:rsid w:val="00D20FA1"/>
    <w:rsid w:val="00D23F80"/>
    <w:rsid w:val="00D24F16"/>
    <w:rsid w:val="00D24FF2"/>
    <w:rsid w:val="00D267DA"/>
    <w:rsid w:val="00D27146"/>
    <w:rsid w:val="00D2718F"/>
    <w:rsid w:val="00D273CB"/>
    <w:rsid w:val="00D306FB"/>
    <w:rsid w:val="00D31CBD"/>
    <w:rsid w:val="00D327EC"/>
    <w:rsid w:val="00D34942"/>
    <w:rsid w:val="00D34A23"/>
    <w:rsid w:val="00D3622F"/>
    <w:rsid w:val="00D377D1"/>
    <w:rsid w:val="00D402C6"/>
    <w:rsid w:val="00D4085C"/>
    <w:rsid w:val="00D40AB2"/>
    <w:rsid w:val="00D40E2C"/>
    <w:rsid w:val="00D430E1"/>
    <w:rsid w:val="00D431DB"/>
    <w:rsid w:val="00D435BE"/>
    <w:rsid w:val="00D43FB2"/>
    <w:rsid w:val="00D44229"/>
    <w:rsid w:val="00D447CA"/>
    <w:rsid w:val="00D44DFE"/>
    <w:rsid w:val="00D4503C"/>
    <w:rsid w:val="00D458A2"/>
    <w:rsid w:val="00D46C7F"/>
    <w:rsid w:val="00D508E0"/>
    <w:rsid w:val="00D52488"/>
    <w:rsid w:val="00D5280B"/>
    <w:rsid w:val="00D53940"/>
    <w:rsid w:val="00D53BCD"/>
    <w:rsid w:val="00D5416C"/>
    <w:rsid w:val="00D541B0"/>
    <w:rsid w:val="00D56640"/>
    <w:rsid w:val="00D56E5D"/>
    <w:rsid w:val="00D603FB"/>
    <w:rsid w:val="00D60F26"/>
    <w:rsid w:val="00D61878"/>
    <w:rsid w:val="00D61CBA"/>
    <w:rsid w:val="00D647A8"/>
    <w:rsid w:val="00D64BBE"/>
    <w:rsid w:val="00D677B1"/>
    <w:rsid w:val="00D67B8B"/>
    <w:rsid w:val="00D70268"/>
    <w:rsid w:val="00D7108D"/>
    <w:rsid w:val="00D71B93"/>
    <w:rsid w:val="00D72247"/>
    <w:rsid w:val="00D75F1A"/>
    <w:rsid w:val="00D7634C"/>
    <w:rsid w:val="00D765D8"/>
    <w:rsid w:val="00D80B3B"/>
    <w:rsid w:val="00D812F4"/>
    <w:rsid w:val="00D83F22"/>
    <w:rsid w:val="00D853A8"/>
    <w:rsid w:val="00D85544"/>
    <w:rsid w:val="00D85935"/>
    <w:rsid w:val="00D90E8A"/>
    <w:rsid w:val="00D9279C"/>
    <w:rsid w:val="00D9283E"/>
    <w:rsid w:val="00D94E64"/>
    <w:rsid w:val="00D97434"/>
    <w:rsid w:val="00DA12AC"/>
    <w:rsid w:val="00DA2F79"/>
    <w:rsid w:val="00DA5249"/>
    <w:rsid w:val="00DA5354"/>
    <w:rsid w:val="00DA5EBE"/>
    <w:rsid w:val="00DA6E83"/>
    <w:rsid w:val="00DA76D0"/>
    <w:rsid w:val="00DB0919"/>
    <w:rsid w:val="00DB1043"/>
    <w:rsid w:val="00DB155A"/>
    <w:rsid w:val="00DB26C0"/>
    <w:rsid w:val="00DB2815"/>
    <w:rsid w:val="00DB36F7"/>
    <w:rsid w:val="00DB47FD"/>
    <w:rsid w:val="00DB5460"/>
    <w:rsid w:val="00DB5E33"/>
    <w:rsid w:val="00DB7043"/>
    <w:rsid w:val="00DC24A8"/>
    <w:rsid w:val="00DC35D6"/>
    <w:rsid w:val="00DC43A2"/>
    <w:rsid w:val="00DC50EA"/>
    <w:rsid w:val="00DC6974"/>
    <w:rsid w:val="00DC771C"/>
    <w:rsid w:val="00DC7DD6"/>
    <w:rsid w:val="00DD167C"/>
    <w:rsid w:val="00DD47C4"/>
    <w:rsid w:val="00DD55B7"/>
    <w:rsid w:val="00DD6E5B"/>
    <w:rsid w:val="00DD7D1C"/>
    <w:rsid w:val="00DE04ED"/>
    <w:rsid w:val="00DE0592"/>
    <w:rsid w:val="00DE0CC8"/>
    <w:rsid w:val="00DE1ACC"/>
    <w:rsid w:val="00DE1F08"/>
    <w:rsid w:val="00DE22E1"/>
    <w:rsid w:val="00DE46C8"/>
    <w:rsid w:val="00DE543E"/>
    <w:rsid w:val="00DE650F"/>
    <w:rsid w:val="00DE6B3E"/>
    <w:rsid w:val="00DE6E05"/>
    <w:rsid w:val="00DE7957"/>
    <w:rsid w:val="00DF3982"/>
    <w:rsid w:val="00DF4B70"/>
    <w:rsid w:val="00DF5C1A"/>
    <w:rsid w:val="00DF647C"/>
    <w:rsid w:val="00DF6EAC"/>
    <w:rsid w:val="00E00BA8"/>
    <w:rsid w:val="00E0166B"/>
    <w:rsid w:val="00E021C0"/>
    <w:rsid w:val="00E021CC"/>
    <w:rsid w:val="00E02846"/>
    <w:rsid w:val="00E04073"/>
    <w:rsid w:val="00E06DFA"/>
    <w:rsid w:val="00E07FAF"/>
    <w:rsid w:val="00E10AC3"/>
    <w:rsid w:val="00E114CF"/>
    <w:rsid w:val="00E14068"/>
    <w:rsid w:val="00E143DE"/>
    <w:rsid w:val="00E15B8C"/>
    <w:rsid w:val="00E16D5A"/>
    <w:rsid w:val="00E17A59"/>
    <w:rsid w:val="00E17DF7"/>
    <w:rsid w:val="00E21C43"/>
    <w:rsid w:val="00E22D64"/>
    <w:rsid w:val="00E23752"/>
    <w:rsid w:val="00E23B54"/>
    <w:rsid w:val="00E23CEB"/>
    <w:rsid w:val="00E243EE"/>
    <w:rsid w:val="00E24DA6"/>
    <w:rsid w:val="00E25FEC"/>
    <w:rsid w:val="00E2651B"/>
    <w:rsid w:val="00E267E6"/>
    <w:rsid w:val="00E26948"/>
    <w:rsid w:val="00E26CED"/>
    <w:rsid w:val="00E26EEC"/>
    <w:rsid w:val="00E26F51"/>
    <w:rsid w:val="00E273B1"/>
    <w:rsid w:val="00E27E60"/>
    <w:rsid w:val="00E31798"/>
    <w:rsid w:val="00E32078"/>
    <w:rsid w:val="00E3381C"/>
    <w:rsid w:val="00E33B85"/>
    <w:rsid w:val="00E34555"/>
    <w:rsid w:val="00E361FA"/>
    <w:rsid w:val="00E36631"/>
    <w:rsid w:val="00E37D12"/>
    <w:rsid w:val="00E40B47"/>
    <w:rsid w:val="00E4190E"/>
    <w:rsid w:val="00E4212C"/>
    <w:rsid w:val="00E435CB"/>
    <w:rsid w:val="00E43E38"/>
    <w:rsid w:val="00E44091"/>
    <w:rsid w:val="00E45590"/>
    <w:rsid w:val="00E475F6"/>
    <w:rsid w:val="00E47CF6"/>
    <w:rsid w:val="00E47E4C"/>
    <w:rsid w:val="00E53A1B"/>
    <w:rsid w:val="00E5427E"/>
    <w:rsid w:val="00E548C3"/>
    <w:rsid w:val="00E55422"/>
    <w:rsid w:val="00E5577F"/>
    <w:rsid w:val="00E60FEC"/>
    <w:rsid w:val="00E63777"/>
    <w:rsid w:val="00E643DB"/>
    <w:rsid w:val="00E650FB"/>
    <w:rsid w:val="00E65570"/>
    <w:rsid w:val="00E66A92"/>
    <w:rsid w:val="00E674C0"/>
    <w:rsid w:val="00E674C4"/>
    <w:rsid w:val="00E72231"/>
    <w:rsid w:val="00E7232D"/>
    <w:rsid w:val="00E74790"/>
    <w:rsid w:val="00E76611"/>
    <w:rsid w:val="00E7705A"/>
    <w:rsid w:val="00E77E35"/>
    <w:rsid w:val="00E81091"/>
    <w:rsid w:val="00E82C84"/>
    <w:rsid w:val="00E82EE9"/>
    <w:rsid w:val="00E83F45"/>
    <w:rsid w:val="00E85A75"/>
    <w:rsid w:val="00E87EF6"/>
    <w:rsid w:val="00E90C3B"/>
    <w:rsid w:val="00E90FDC"/>
    <w:rsid w:val="00E924CE"/>
    <w:rsid w:val="00E93884"/>
    <w:rsid w:val="00E94706"/>
    <w:rsid w:val="00E94A1E"/>
    <w:rsid w:val="00E95B11"/>
    <w:rsid w:val="00E967DC"/>
    <w:rsid w:val="00E968DA"/>
    <w:rsid w:val="00E97D31"/>
    <w:rsid w:val="00EA0BB3"/>
    <w:rsid w:val="00EA1213"/>
    <w:rsid w:val="00EA365E"/>
    <w:rsid w:val="00EA368D"/>
    <w:rsid w:val="00EA4B27"/>
    <w:rsid w:val="00EA5526"/>
    <w:rsid w:val="00EA65C1"/>
    <w:rsid w:val="00EA7866"/>
    <w:rsid w:val="00EB11FC"/>
    <w:rsid w:val="00EB1FE0"/>
    <w:rsid w:val="00EB20BB"/>
    <w:rsid w:val="00EB2356"/>
    <w:rsid w:val="00EB2B76"/>
    <w:rsid w:val="00EB41A7"/>
    <w:rsid w:val="00EB4572"/>
    <w:rsid w:val="00EB5432"/>
    <w:rsid w:val="00EB6D45"/>
    <w:rsid w:val="00EC0509"/>
    <w:rsid w:val="00EC113B"/>
    <w:rsid w:val="00EC2A67"/>
    <w:rsid w:val="00EC3819"/>
    <w:rsid w:val="00EC4DAC"/>
    <w:rsid w:val="00EC4F59"/>
    <w:rsid w:val="00EC576C"/>
    <w:rsid w:val="00EC5AC0"/>
    <w:rsid w:val="00EC5C86"/>
    <w:rsid w:val="00EC638D"/>
    <w:rsid w:val="00ED0C3B"/>
    <w:rsid w:val="00ED2DCA"/>
    <w:rsid w:val="00ED3E48"/>
    <w:rsid w:val="00ED43EB"/>
    <w:rsid w:val="00ED4C9E"/>
    <w:rsid w:val="00ED6340"/>
    <w:rsid w:val="00ED6E5E"/>
    <w:rsid w:val="00EE37E6"/>
    <w:rsid w:val="00EE5FF7"/>
    <w:rsid w:val="00EE60CE"/>
    <w:rsid w:val="00EE629A"/>
    <w:rsid w:val="00EE7249"/>
    <w:rsid w:val="00EE74BC"/>
    <w:rsid w:val="00EE75A8"/>
    <w:rsid w:val="00EF1D48"/>
    <w:rsid w:val="00EF1FB0"/>
    <w:rsid w:val="00EF3971"/>
    <w:rsid w:val="00EF3C84"/>
    <w:rsid w:val="00EF41F8"/>
    <w:rsid w:val="00EF4ECC"/>
    <w:rsid w:val="00EF6944"/>
    <w:rsid w:val="00EF6EE4"/>
    <w:rsid w:val="00EF7431"/>
    <w:rsid w:val="00EF75DA"/>
    <w:rsid w:val="00F00C3B"/>
    <w:rsid w:val="00F030F5"/>
    <w:rsid w:val="00F04795"/>
    <w:rsid w:val="00F05B19"/>
    <w:rsid w:val="00F05EB1"/>
    <w:rsid w:val="00F060DA"/>
    <w:rsid w:val="00F06C5F"/>
    <w:rsid w:val="00F07016"/>
    <w:rsid w:val="00F121A9"/>
    <w:rsid w:val="00F123EE"/>
    <w:rsid w:val="00F13699"/>
    <w:rsid w:val="00F142B3"/>
    <w:rsid w:val="00F14478"/>
    <w:rsid w:val="00F14A93"/>
    <w:rsid w:val="00F15247"/>
    <w:rsid w:val="00F154E8"/>
    <w:rsid w:val="00F157F8"/>
    <w:rsid w:val="00F15DCA"/>
    <w:rsid w:val="00F16319"/>
    <w:rsid w:val="00F175B0"/>
    <w:rsid w:val="00F17978"/>
    <w:rsid w:val="00F23041"/>
    <w:rsid w:val="00F249B4"/>
    <w:rsid w:val="00F2595F"/>
    <w:rsid w:val="00F25A73"/>
    <w:rsid w:val="00F260AF"/>
    <w:rsid w:val="00F271BF"/>
    <w:rsid w:val="00F35BDB"/>
    <w:rsid w:val="00F361E3"/>
    <w:rsid w:val="00F365F7"/>
    <w:rsid w:val="00F3662D"/>
    <w:rsid w:val="00F37D86"/>
    <w:rsid w:val="00F37DB3"/>
    <w:rsid w:val="00F41D1A"/>
    <w:rsid w:val="00F448B1"/>
    <w:rsid w:val="00F459F1"/>
    <w:rsid w:val="00F50268"/>
    <w:rsid w:val="00F50B7B"/>
    <w:rsid w:val="00F51508"/>
    <w:rsid w:val="00F52E34"/>
    <w:rsid w:val="00F53E34"/>
    <w:rsid w:val="00F541E2"/>
    <w:rsid w:val="00F60BF5"/>
    <w:rsid w:val="00F63ED7"/>
    <w:rsid w:val="00F643E8"/>
    <w:rsid w:val="00F660BC"/>
    <w:rsid w:val="00F6743E"/>
    <w:rsid w:val="00F674CC"/>
    <w:rsid w:val="00F67CDA"/>
    <w:rsid w:val="00F7032A"/>
    <w:rsid w:val="00F70A40"/>
    <w:rsid w:val="00F70B6A"/>
    <w:rsid w:val="00F71D22"/>
    <w:rsid w:val="00F71E6D"/>
    <w:rsid w:val="00F76A39"/>
    <w:rsid w:val="00F8059A"/>
    <w:rsid w:val="00F8068A"/>
    <w:rsid w:val="00F818C2"/>
    <w:rsid w:val="00F822D8"/>
    <w:rsid w:val="00F824EB"/>
    <w:rsid w:val="00F84B70"/>
    <w:rsid w:val="00F84F9E"/>
    <w:rsid w:val="00F902DD"/>
    <w:rsid w:val="00F90E08"/>
    <w:rsid w:val="00F929AF"/>
    <w:rsid w:val="00F94287"/>
    <w:rsid w:val="00F966F8"/>
    <w:rsid w:val="00F978CF"/>
    <w:rsid w:val="00FA16FF"/>
    <w:rsid w:val="00FA1A8F"/>
    <w:rsid w:val="00FA37F3"/>
    <w:rsid w:val="00FA4669"/>
    <w:rsid w:val="00FA6AE0"/>
    <w:rsid w:val="00FA766F"/>
    <w:rsid w:val="00FA7C44"/>
    <w:rsid w:val="00FB02F0"/>
    <w:rsid w:val="00FB1D74"/>
    <w:rsid w:val="00FB3DE9"/>
    <w:rsid w:val="00FB4A74"/>
    <w:rsid w:val="00FB4C76"/>
    <w:rsid w:val="00FB4E3C"/>
    <w:rsid w:val="00FB6D05"/>
    <w:rsid w:val="00FB77E5"/>
    <w:rsid w:val="00FB79FA"/>
    <w:rsid w:val="00FC5EBC"/>
    <w:rsid w:val="00FC6D34"/>
    <w:rsid w:val="00FD192A"/>
    <w:rsid w:val="00FD4BC4"/>
    <w:rsid w:val="00FD5C78"/>
    <w:rsid w:val="00FD6ED4"/>
    <w:rsid w:val="00FD798E"/>
    <w:rsid w:val="00FD7C8D"/>
    <w:rsid w:val="00FE2441"/>
    <w:rsid w:val="00FE325D"/>
    <w:rsid w:val="00FE3314"/>
    <w:rsid w:val="00FE373B"/>
    <w:rsid w:val="00FE4017"/>
    <w:rsid w:val="00FE544A"/>
    <w:rsid w:val="00FE5898"/>
    <w:rsid w:val="00FF1673"/>
    <w:rsid w:val="00FF2DD3"/>
    <w:rsid w:val="00FF2DD4"/>
    <w:rsid w:val="00FF38C4"/>
    <w:rsid w:val="00FF44A8"/>
    <w:rsid w:val="00FF7078"/>
    <w:rsid w:val="01207619"/>
    <w:rsid w:val="013A197E"/>
    <w:rsid w:val="0156177E"/>
    <w:rsid w:val="02B349AE"/>
    <w:rsid w:val="02BD75DA"/>
    <w:rsid w:val="03773C2D"/>
    <w:rsid w:val="053B7608"/>
    <w:rsid w:val="06D870D9"/>
    <w:rsid w:val="08964B56"/>
    <w:rsid w:val="08A6199C"/>
    <w:rsid w:val="096D3301"/>
    <w:rsid w:val="09D678FF"/>
    <w:rsid w:val="09ED4C49"/>
    <w:rsid w:val="0A474359"/>
    <w:rsid w:val="0AB35B63"/>
    <w:rsid w:val="0AF0376E"/>
    <w:rsid w:val="0D3D7C96"/>
    <w:rsid w:val="0DB954CA"/>
    <w:rsid w:val="0DF465A6"/>
    <w:rsid w:val="0FD06B9F"/>
    <w:rsid w:val="0FFFFBFC"/>
    <w:rsid w:val="10847D20"/>
    <w:rsid w:val="10923E54"/>
    <w:rsid w:val="10B352EB"/>
    <w:rsid w:val="10E24DDC"/>
    <w:rsid w:val="10FB5E9E"/>
    <w:rsid w:val="110B1FE9"/>
    <w:rsid w:val="127203E1"/>
    <w:rsid w:val="12FC04D2"/>
    <w:rsid w:val="14742803"/>
    <w:rsid w:val="14AD227C"/>
    <w:rsid w:val="17263548"/>
    <w:rsid w:val="177E5132"/>
    <w:rsid w:val="179606CE"/>
    <w:rsid w:val="17E86A50"/>
    <w:rsid w:val="18357EE7"/>
    <w:rsid w:val="199F2FBA"/>
    <w:rsid w:val="1AE250EB"/>
    <w:rsid w:val="1BAB04C0"/>
    <w:rsid w:val="1BC459CE"/>
    <w:rsid w:val="1C005E71"/>
    <w:rsid w:val="1CBE7230"/>
    <w:rsid w:val="1D3D7CE2"/>
    <w:rsid w:val="1D8A1791"/>
    <w:rsid w:val="1DCF99A8"/>
    <w:rsid w:val="1E3824DF"/>
    <w:rsid w:val="1E4E1D03"/>
    <w:rsid w:val="1F505905"/>
    <w:rsid w:val="1F7D1D28"/>
    <w:rsid w:val="1F925C1F"/>
    <w:rsid w:val="20B67565"/>
    <w:rsid w:val="20F64856"/>
    <w:rsid w:val="21E14C3C"/>
    <w:rsid w:val="22196184"/>
    <w:rsid w:val="227E248B"/>
    <w:rsid w:val="231128D4"/>
    <w:rsid w:val="241C1F5B"/>
    <w:rsid w:val="255C6984"/>
    <w:rsid w:val="26C64400"/>
    <w:rsid w:val="271909D4"/>
    <w:rsid w:val="27DB3EDB"/>
    <w:rsid w:val="29087CEA"/>
    <w:rsid w:val="29096867"/>
    <w:rsid w:val="2ACE7FC1"/>
    <w:rsid w:val="2C1D6A37"/>
    <w:rsid w:val="2C78619D"/>
    <w:rsid w:val="2CC76E43"/>
    <w:rsid w:val="2D542766"/>
    <w:rsid w:val="2DDF8DAD"/>
    <w:rsid w:val="2DF81343"/>
    <w:rsid w:val="2FB13E9F"/>
    <w:rsid w:val="2FE857F1"/>
    <w:rsid w:val="30547824"/>
    <w:rsid w:val="30F1736F"/>
    <w:rsid w:val="320209E2"/>
    <w:rsid w:val="32F937EE"/>
    <w:rsid w:val="348778C5"/>
    <w:rsid w:val="34E72111"/>
    <w:rsid w:val="35C0308E"/>
    <w:rsid w:val="37BFEC2B"/>
    <w:rsid w:val="381D0B4D"/>
    <w:rsid w:val="3A4B78DE"/>
    <w:rsid w:val="3B3F7E26"/>
    <w:rsid w:val="3BFB65E3"/>
    <w:rsid w:val="3CB30E6A"/>
    <w:rsid w:val="3D7EDDC9"/>
    <w:rsid w:val="3E021D6A"/>
    <w:rsid w:val="3F2E1D10"/>
    <w:rsid w:val="3FB23F1B"/>
    <w:rsid w:val="413879C7"/>
    <w:rsid w:val="416E1A73"/>
    <w:rsid w:val="41777224"/>
    <w:rsid w:val="427C1066"/>
    <w:rsid w:val="432D43BF"/>
    <w:rsid w:val="43E97C54"/>
    <w:rsid w:val="49276B29"/>
    <w:rsid w:val="4AEF2FB6"/>
    <w:rsid w:val="4B6E6C91"/>
    <w:rsid w:val="4B96B51E"/>
    <w:rsid w:val="4C687B84"/>
    <w:rsid w:val="4E50267E"/>
    <w:rsid w:val="4E991820"/>
    <w:rsid w:val="4EB726FD"/>
    <w:rsid w:val="4F204746"/>
    <w:rsid w:val="4F2558B8"/>
    <w:rsid w:val="4F2F57E4"/>
    <w:rsid w:val="4FBD409C"/>
    <w:rsid w:val="50485D02"/>
    <w:rsid w:val="5167F711"/>
    <w:rsid w:val="51718A1B"/>
    <w:rsid w:val="52720E14"/>
    <w:rsid w:val="533B38FC"/>
    <w:rsid w:val="537D5CC3"/>
    <w:rsid w:val="5382773E"/>
    <w:rsid w:val="53BC2C8F"/>
    <w:rsid w:val="560C70B7"/>
    <w:rsid w:val="56A30103"/>
    <w:rsid w:val="578F4217"/>
    <w:rsid w:val="57B78299"/>
    <w:rsid w:val="57F71B20"/>
    <w:rsid w:val="58AC4CBD"/>
    <w:rsid w:val="59A10231"/>
    <w:rsid w:val="5A8E6A07"/>
    <w:rsid w:val="5AFB679D"/>
    <w:rsid w:val="5AFF7644"/>
    <w:rsid w:val="5B046CCA"/>
    <w:rsid w:val="5DBA7B13"/>
    <w:rsid w:val="5DDE1A54"/>
    <w:rsid w:val="5DE66B5A"/>
    <w:rsid w:val="5E16055D"/>
    <w:rsid w:val="5E9762A9"/>
    <w:rsid w:val="5F379A76"/>
    <w:rsid w:val="5FBEFA75"/>
    <w:rsid w:val="5FED8268"/>
    <w:rsid w:val="602A71D2"/>
    <w:rsid w:val="620829AC"/>
    <w:rsid w:val="63F35B2D"/>
    <w:rsid w:val="64C82026"/>
    <w:rsid w:val="64E2007C"/>
    <w:rsid w:val="65A01025"/>
    <w:rsid w:val="66246472"/>
    <w:rsid w:val="663640FD"/>
    <w:rsid w:val="665E39BA"/>
    <w:rsid w:val="671604B0"/>
    <w:rsid w:val="67876CB8"/>
    <w:rsid w:val="683D37F9"/>
    <w:rsid w:val="68B47F81"/>
    <w:rsid w:val="68BC0BE4"/>
    <w:rsid w:val="691C78D4"/>
    <w:rsid w:val="6A5F3F1C"/>
    <w:rsid w:val="6A892D47"/>
    <w:rsid w:val="6CE34991"/>
    <w:rsid w:val="6FF96FE9"/>
    <w:rsid w:val="6FFBDC41"/>
    <w:rsid w:val="70651B61"/>
    <w:rsid w:val="70CB40BA"/>
    <w:rsid w:val="716BB9CF"/>
    <w:rsid w:val="72534367"/>
    <w:rsid w:val="73DE2397"/>
    <w:rsid w:val="73DF2F33"/>
    <w:rsid w:val="75273889"/>
    <w:rsid w:val="75F7E3F9"/>
    <w:rsid w:val="765D17DA"/>
    <w:rsid w:val="779A1475"/>
    <w:rsid w:val="77B37656"/>
    <w:rsid w:val="781FF2ED"/>
    <w:rsid w:val="78D75B8B"/>
    <w:rsid w:val="79274C0F"/>
    <w:rsid w:val="79E955B1"/>
    <w:rsid w:val="7B7474E9"/>
    <w:rsid w:val="7BD1E297"/>
    <w:rsid w:val="7BD82454"/>
    <w:rsid w:val="7BDFD6B9"/>
    <w:rsid w:val="7BE5684C"/>
    <w:rsid w:val="7BEF4171"/>
    <w:rsid w:val="7BF81D5E"/>
    <w:rsid w:val="7CFF9330"/>
    <w:rsid w:val="7DBF4FA6"/>
    <w:rsid w:val="7E7DE47A"/>
    <w:rsid w:val="7E835FD4"/>
    <w:rsid w:val="7EFD7D9F"/>
    <w:rsid w:val="7F59D2F1"/>
    <w:rsid w:val="7FDF6810"/>
    <w:rsid w:val="7FEDEDDA"/>
    <w:rsid w:val="7FFBBF31"/>
    <w:rsid w:val="7FFFC0DA"/>
    <w:rsid w:val="97737F11"/>
    <w:rsid w:val="9FFB1E43"/>
    <w:rsid w:val="AAEFB103"/>
    <w:rsid w:val="AB7F89A2"/>
    <w:rsid w:val="AFC767EA"/>
    <w:rsid w:val="BEDFC7CA"/>
    <w:rsid w:val="BF7FA3F9"/>
    <w:rsid w:val="BFB36357"/>
    <w:rsid w:val="BFFD8C83"/>
    <w:rsid w:val="D59F0903"/>
    <w:rsid w:val="D9FD5D6A"/>
    <w:rsid w:val="DC7601BE"/>
    <w:rsid w:val="DE4337EC"/>
    <w:rsid w:val="DF4D5E9D"/>
    <w:rsid w:val="EAA67C1C"/>
    <w:rsid w:val="EDBDDD6B"/>
    <w:rsid w:val="EF2E7E44"/>
    <w:rsid w:val="EFBEE55A"/>
    <w:rsid w:val="EFF10812"/>
    <w:rsid w:val="EFFFDAA1"/>
    <w:rsid w:val="F3138506"/>
    <w:rsid w:val="F493092B"/>
    <w:rsid w:val="F55CEDCA"/>
    <w:rsid w:val="F99BFFFA"/>
    <w:rsid w:val="FAFF5DBF"/>
    <w:rsid w:val="FBFBF7F0"/>
    <w:rsid w:val="FD7737D7"/>
    <w:rsid w:val="FDCF42A0"/>
    <w:rsid w:val="FDDD8D43"/>
    <w:rsid w:val="FE55B324"/>
    <w:rsid w:val="FE77D2A6"/>
    <w:rsid w:val="FEBFEADA"/>
    <w:rsid w:val="FEF3077D"/>
    <w:rsid w:val="FF5A0B29"/>
    <w:rsid w:val="FF7B2BCC"/>
    <w:rsid w:val="FF971DA2"/>
    <w:rsid w:val="FFDDE35E"/>
    <w:rsid w:val="FFFD5A3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37"/>
    <w:qFormat/>
    <w:uiPriority w:val="9"/>
    <w:pPr>
      <w:spacing w:line="360" w:lineRule="auto"/>
      <w:ind w:left="360" w:firstLine="0" w:firstLineChars="0"/>
      <w:jc w:val="left"/>
      <w:outlineLvl w:val="0"/>
    </w:pPr>
    <w:rPr>
      <w:rFonts w:ascii="Times New Roman" w:hAnsi="Times New Roman" w:eastAsia="黑体" w:cs="Times New Roman"/>
      <w:sz w:val="28"/>
      <w:szCs w:val="28"/>
    </w:rPr>
  </w:style>
  <w:style w:type="paragraph" w:styleId="4">
    <w:name w:val="heading 2"/>
    <w:basedOn w:val="1"/>
    <w:next w:val="1"/>
    <w:link w:val="5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link w:val="54"/>
    <w:unhideWhenUsed/>
    <w:qFormat/>
    <w:uiPriority w:val="9"/>
    <w:pPr>
      <w:keepNext/>
      <w:keepLines/>
      <w:spacing w:before="260" w:after="260" w:line="416" w:lineRule="auto"/>
      <w:outlineLvl w:val="2"/>
    </w:pPr>
    <w:rPr>
      <w:b/>
      <w:bCs/>
      <w:sz w:val="32"/>
      <w:szCs w:val="32"/>
    </w:rPr>
  </w:style>
  <w:style w:type="paragraph" w:styleId="6">
    <w:name w:val="heading 4"/>
    <w:basedOn w:val="1"/>
    <w:next w:val="1"/>
    <w:link w:val="55"/>
    <w:unhideWhenUsed/>
    <w:qFormat/>
    <w:uiPriority w:val="9"/>
    <w:pPr>
      <w:keepNext/>
      <w:keepLines/>
      <w:spacing w:before="280" w:after="290" w:line="376" w:lineRule="auto"/>
      <w:ind w:left="864" w:hanging="864"/>
      <w:outlineLvl w:val="3"/>
    </w:pPr>
    <w:rPr>
      <w:rFonts w:ascii="Cambria" w:hAnsi="Cambria" w:eastAsia="宋体" w:cs="宋体"/>
      <w:b/>
      <w:bCs/>
      <w:sz w:val="28"/>
      <w:szCs w:val="28"/>
    </w:rPr>
  </w:style>
  <w:style w:type="paragraph" w:styleId="7">
    <w:name w:val="heading 5"/>
    <w:basedOn w:val="1"/>
    <w:next w:val="1"/>
    <w:link w:val="56"/>
    <w:semiHidden/>
    <w:unhideWhenUsed/>
    <w:qFormat/>
    <w:uiPriority w:val="9"/>
    <w:pPr>
      <w:keepNext/>
      <w:keepLines/>
      <w:spacing w:before="280" w:after="290" w:line="376" w:lineRule="auto"/>
      <w:ind w:left="1008" w:hanging="1008"/>
      <w:outlineLvl w:val="4"/>
    </w:pPr>
    <w:rPr>
      <w:rFonts w:ascii="Calibri" w:hAnsi="Calibri" w:eastAsia="宋体" w:cs="宋体"/>
      <w:b/>
      <w:bCs/>
      <w:sz w:val="28"/>
      <w:szCs w:val="28"/>
    </w:rPr>
  </w:style>
  <w:style w:type="paragraph" w:styleId="8">
    <w:name w:val="heading 6"/>
    <w:basedOn w:val="1"/>
    <w:next w:val="1"/>
    <w:link w:val="57"/>
    <w:semiHidden/>
    <w:unhideWhenUsed/>
    <w:qFormat/>
    <w:uiPriority w:val="9"/>
    <w:pPr>
      <w:keepNext/>
      <w:keepLines/>
      <w:spacing w:before="240" w:after="64" w:line="320" w:lineRule="auto"/>
      <w:ind w:left="1152" w:hanging="1152"/>
      <w:outlineLvl w:val="5"/>
    </w:pPr>
    <w:rPr>
      <w:rFonts w:ascii="Cambria" w:hAnsi="Cambria" w:eastAsia="宋体" w:cs="宋体"/>
      <w:b/>
      <w:bCs/>
      <w:sz w:val="24"/>
      <w:szCs w:val="24"/>
    </w:rPr>
  </w:style>
  <w:style w:type="paragraph" w:styleId="9">
    <w:name w:val="heading 7"/>
    <w:basedOn w:val="1"/>
    <w:next w:val="1"/>
    <w:link w:val="58"/>
    <w:qFormat/>
    <w:uiPriority w:val="9"/>
    <w:pPr>
      <w:keepNext/>
      <w:keepLines/>
      <w:spacing w:before="240" w:after="64" w:line="320" w:lineRule="auto"/>
      <w:ind w:left="1296" w:hanging="1296"/>
      <w:outlineLvl w:val="6"/>
    </w:pPr>
    <w:rPr>
      <w:rFonts w:ascii="Calibri" w:hAnsi="Calibri" w:eastAsia="宋体" w:cs="宋体"/>
      <w:b/>
      <w:bCs/>
      <w:sz w:val="24"/>
      <w:szCs w:val="24"/>
    </w:rPr>
  </w:style>
  <w:style w:type="paragraph" w:styleId="10">
    <w:name w:val="heading 8"/>
    <w:basedOn w:val="1"/>
    <w:next w:val="1"/>
    <w:link w:val="59"/>
    <w:qFormat/>
    <w:uiPriority w:val="9"/>
    <w:pPr>
      <w:keepNext/>
      <w:keepLines/>
      <w:spacing w:before="240" w:after="64" w:line="320" w:lineRule="auto"/>
      <w:ind w:left="1440" w:hanging="1440"/>
      <w:outlineLvl w:val="7"/>
    </w:pPr>
    <w:rPr>
      <w:rFonts w:ascii="Cambria" w:hAnsi="Cambria" w:eastAsia="宋体" w:cs="宋体"/>
      <w:sz w:val="24"/>
      <w:szCs w:val="24"/>
    </w:rPr>
  </w:style>
  <w:style w:type="paragraph" w:styleId="11">
    <w:name w:val="heading 9"/>
    <w:basedOn w:val="1"/>
    <w:next w:val="1"/>
    <w:link w:val="60"/>
    <w:qFormat/>
    <w:uiPriority w:val="9"/>
    <w:pPr>
      <w:keepNext/>
      <w:keepLines/>
      <w:spacing w:before="240" w:after="64" w:line="320" w:lineRule="auto"/>
      <w:ind w:left="1584" w:hanging="1584"/>
      <w:outlineLvl w:val="8"/>
    </w:pPr>
    <w:rPr>
      <w:rFonts w:ascii="Cambria" w:hAnsi="Cambria" w:eastAsia="宋体" w:cs="宋体"/>
      <w:szCs w:val="21"/>
    </w:rPr>
  </w:style>
  <w:style w:type="character" w:default="1" w:styleId="29">
    <w:name w:val="Default Paragraph Font"/>
    <w:semiHidden/>
    <w:unhideWhenUsed/>
    <w:uiPriority w:val="1"/>
  </w:style>
  <w:style w:type="table" w:default="1" w:styleId="27">
    <w:name w:val="Normal Table"/>
    <w:semiHidden/>
    <w:unhideWhenUsed/>
    <w:uiPriority w:val="99"/>
    <w:pPr>
      <w:keepNext w:val="0"/>
      <w:keepLines w:val="0"/>
      <w:widowControl/>
      <w:suppressLineNumbers w:val="0"/>
      <w:spacing w:before="0" w:beforeAutospacing="0" w:after="160" w:afterAutospacing="0" w:line="276" w:lineRule="auto"/>
      <w:ind w:left="0" w:right="0"/>
    </w:pPr>
    <w:rPr>
      <w:rFonts w:hint="eastAsia" w:ascii="等线" w:hAnsi="等线" w:eastAsia="等线" w:cs="等线"/>
      <w:kern w:val="2"/>
      <w:sz w:val="22"/>
      <w:szCs w:val="24"/>
    </w:rPr>
    <w:tblPr>
      <w:tblCellMar>
        <w:top w:w="0" w:type="dxa"/>
        <w:left w:w="108" w:type="dxa"/>
        <w:bottom w:w="0" w:type="dxa"/>
        <w:right w:w="108" w:type="dxa"/>
      </w:tblCellMar>
    </w:tblPr>
  </w:style>
  <w:style w:type="paragraph" w:styleId="3">
    <w:name w:val="List Paragraph"/>
    <w:basedOn w:val="1"/>
    <w:link w:val="63"/>
    <w:qFormat/>
    <w:uiPriority w:val="34"/>
    <w:pPr>
      <w:ind w:firstLine="420" w:firstLineChars="200"/>
    </w:pPr>
  </w:style>
  <w:style w:type="paragraph" w:styleId="12">
    <w:name w:val="toc 7"/>
    <w:basedOn w:val="1"/>
    <w:next w:val="1"/>
    <w:unhideWhenUsed/>
    <w:qFormat/>
    <w:uiPriority w:val="39"/>
    <w:pPr>
      <w:ind w:left="2520" w:leftChars="1200"/>
    </w:pPr>
  </w:style>
  <w:style w:type="paragraph" w:styleId="13">
    <w:name w:val="caption"/>
    <w:basedOn w:val="1"/>
    <w:next w:val="1"/>
    <w:link w:val="98"/>
    <w:unhideWhenUsed/>
    <w:qFormat/>
    <w:uiPriority w:val="35"/>
    <w:rPr>
      <w:rFonts w:eastAsia="黑体" w:asciiTheme="majorHAnsi" w:hAnsiTheme="majorHAnsi" w:cstheme="majorBidi"/>
      <w:sz w:val="20"/>
      <w:szCs w:val="20"/>
    </w:rPr>
  </w:style>
  <w:style w:type="paragraph" w:styleId="14">
    <w:name w:val="toc 5"/>
    <w:basedOn w:val="1"/>
    <w:next w:val="1"/>
    <w:unhideWhenUsed/>
    <w:qFormat/>
    <w:uiPriority w:val="39"/>
    <w:pPr>
      <w:ind w:left="1680" w:leftChars="800"/>
    </w:pPr>
  </w:style>
  <w:style w:type="paragraph" w:styleId="15">
    <w:name w:val="toc 3"/>
    <w:basedOn w:val="1"/>
    <w:next w:val="1"/>
    <w:unhideWhenUsed/>
    <w:qFormat/>
    <w:uiPriority w:val="39"/>
    <w:pPr>
      <w:widowControl/>
      <w:spacing w:after="100" w:line="259" w:lineRule="auto"/>
      <w:ind w:left="440"/>
      <w:jc w:val="left"/>
    </w:pPr>
    <w:rPr>
      <w:rFonts w:cs="Times New Roman"/>
      <w:kern w:val="0"/>
      <w:sz w:val="22"/>
    </w:rPr>
  </w:style>
  <w:style w:type="paragraph" w:styleId="16">
    <w:name w:val="toc 8"/>
    <w:basedOn w:val="1"/>
    <w:next w:val="1"/>
    <w:unhideWhenUsed/>
    <w:qFormat/>
    <w:uiPriority w:val="39"/>
    <w:pPr>
      <w:ind w:left="2940" w:leftChars="1400"/>
    </w:pPr>
  </w:style>
  <w:style w:type="paragraph" w:styleId="17">
    <w:name w:val="Date"/>
    <w:basedOn w:val="1"/>
    <w:next w:val="1"/>
    <w:link w:val="39"/>
    <w:semiHidden/>
    <w:unhideWhenUsed/>
    <w:qFormat/>
    <w:uiPriority w:val="99"/>
    <w:pPr>
      <w:ind w:left="100" w:leftChars="2500"/>
    </w:pPr>
  </w:style>
  <w:style w:type="paragraph" w:styleId="18">
    <w:name w:val="Balloon Text"/>
    <w:basedOn w:val="1"/>
    <w:link w:val="34"/>
    <w:semiHidden/>
    <w:unhideWhenUsed/>
    <w:qFormat/>
    <w:uiPriority w:val="99"/>
    <w:rPr>
      <w:sz w:val="18"/>
      <w:szCs w:val="18"/>
    </w:rPr>
  </w:style>
  <w:style w:type="paragraph" w:styleId="19">
    <w:name w:val="footer"/>
    <w:basedOn w:val="1"/>
    <w:link w:val="33"/>
    <w:unhideWhenUsed/>
    <w:qFormat/>
    <w:uiPriority w:val="99"/>
    <w:pPr>
      <w:tabs>
        <w:tab w:val="center" w:pos="4153"/>
        <w:tab w:val="right" w:pos="8306"/>
      </w:tabs>
      <w:snapToGrid w:val="0"/>
      <w:jc w:val="left"/>
    </w:pPr>
    <w:rPr>
      <w:sz w:val="18"/>
      <w:szCs w:val="18"/>
    </w:rPr>
  </w:style>
  <w:style w:type="paragraph" w:styleId="20">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style>
  <w:style w:type="paragraph" w:styleId="22">
    <w:name w:val="toc 4"/>
    <w:basedOn w:val="1"/>
    <w:next w:val="1"/>
    <w:unhideWhenUsed/>
    <w:qFormat/>
    <w:uiPriority w:val="39"/>
    <w:pPr>
      <w:ind w:left="1260" w:leftChars="600"/>
    </w:pPr>
  </w:style>
  <w:style w:type="paragraph" w:styleId="23">
    <w:name w:val="toc 6"/>
    <w:basedOn w:val="1"/>
    <w:next w:val="1"/>
    <w:unhideWhenUsed/>
    <w:qFormat/>
    <w:uiPriority w:val="39"/>
    <w:pPr>
      <w:ind w:left="2100" w:leftChars="1000"/>
    </w:pPr>
  </w:style>
  <w:style w:type="paragraph" w:styleId="24">
    <w:name w:val="toc 2"/>
    <w:basedOn w:val="1"/>
    <w:next w:val="1"/>
    <w:unhideWhenUsed/>
    <w:qFormat/>
    <w:uiPriority w:val="39"/>
    <w:pPr>
      <w:ind w:left="420" w:leftChars="200"/>
    </w:pPr>
  </w:style>
  <w:style w:type="paragraph" w:styleId="25">
    <w:name w:val="toc 9"/>
    <w:basedOn w:val="1"/>
    <w:next w:val="1"/>
    <w:unhideWhenUsed/>
    <w:qFormat/>
    <w:uiPriority w:val="39"/>
    <w:pPr>
      <w:ind w:left="3360" w:leftChars="1600"/>
    </w:pPr>
  </w:style>
  <w:style w:type="paragraph" w:styleId="26">
    <w:name w:val="Normal (Web)"/>
    <w:basedOn w:val="1"/>
    <w:uiPriority w:val="99"/>
    <w:pPr>
      <w:widowControl/>
      <w:spacing w:before="100" w:beforeAutospacing="1" w:after="100" w:afterAutospacing="1"/>
      <w:jc w:val="left"/>
    </w:pPr>
    <w:rPr>
      <w:rFonts w:ascii="宋体" w:hAnsi="宋体" w:eastAsia="宋体" w:cs="Times New Roman"/>
      <w:kern w:val="0"/>
      <w:sz w:val="24"/>
      <w:szCs w:val="24"/>
    </w:rPr>
  </w:style>
  <w:style w:type="table" w:styleId="28">
    <w:name w:val="Table Grid"/>
    <w:basedOn w:val="2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0">
    <w:name w:val="Strong"/>
    <w:basedOn w:val="29"/>
    <w:qFormat/>
    <w:uiPriority w:val="22"/>
    <w:rPr>
      <w:b/>
      <w:bCs/>
    </w:rPr>
  </w:style>
  <w:style w:type="character" w:styleId="31">
    <w:name w:val="Hyperlink"/>
    <w:basedOn w:val="29"/>
    <w:unhideWhenUsed/>
    <w:qFormat/>
    <w:uiPriority w:val="99"/>
    <w:rPr>
      <w:color w:val="0000FF" w:themeColor="hyperlink"/>
      <w:u w:val="single"/>
      <w14:textFill>
        <w14:solidFill>
          <w14:schemeClr w14:val="hlink"/>
        </w14:solidFill>
      </w14:textFill>
    </w:rPr>
  </w:style>
  <w:style w:type="character" w:customStyle="1" w:styleId="32">
    <w:name w:val="页眉 字符"/>
    <w:basedOn w:val="29"/>
    <w:link w:val="20"/>
    <w:qFormat/>
    <w:uiPriority w:val="99"/>
    <w:rPr>
      <w:sz w:val="18"/>
      <w:szCs w:val="18"/>
    </w:rPr>
  </w:style>
  <w:style w:type="character" w:customStyle="1" w:styleId="33">
    <w:name w:val="页脚 字符"/>
    <w:basedOn w:val="29"/>
    <w:link w:val="19"/>
    <w:qFormat/>
    <w:uiPriority w:val="99"/>
    <w:rPr>
      <w:sz w:val="18"/>
      <w:szCs w:val="18"/>
    </w:rPr>
  </w:style>
  <w:style w:type="character" w:customStyle="1" w:styleId="34">
    <w:name w:val="批注框文本 字符"/>
    <w:basedOn w:val="29"/>
    <w:link w:val="18"/>
    <w:semiHidden/>
    <w:uiPriority w:val="99"/>
    <w:rPr>
      <w:sz w:val="18"/>
      <w:szCs w:val="18"/>
    </w:rPr>
  </w:style>
  <w:style w:type="paragraph" w:styleId="35">
    <w:name w:val="No Spacing"/>
    <w:link w:val="36"/>
    <w:qFormat/>
    <w:uiPriority w:val="1"/>
    <w:rPr>
      <w:rFonts w:asciiTheme="minorHAnsi" w:hAnsiTheme="minorHAnsi" w:eastAsiaTheme="minorEastAsia" w:cstheme="minorBidi"/>
      <w:sz w:val="22"/>
      <w:szCs w:val="22"/>
      <w:lang w:val="en-US" w:eastAsia="zh-CN" w:bidi="ar-SA"/>
    </w:rPr>
  </w:style>
  <w:style w:type="character" w:customStyle="1" w:styleId="36">
    <w:name w:val="无间隔 字符"/>
    <w:basedOn w:val="29"/>
    <w:link w:val="35"/>
    <w:uiPriority w:val="1"/>
    <w:rPr>
      <w:kern w:val="0"/>
      <w:sz w:val="22"/>
    </w:rPr>
  </w:style>
  <w:style w:type="character" w:customStyle="1" w:styleId="37">
    <w:name w:val="标题 1 字符"/>
    <w:basedOn w:val="29"/>
    <w:link w:val="2"/>
    <w:qFormat/>
    <w:uiPriority w:val="9"/>
    <w:rPr>
      <w:rFonts w:ascii="Times New Roman" w:hAnsi="Times New Roman" w:eastAsia="黑体" w:cs="Times New Roman"/>
      <w:sz w:val="28"/>
      <w:szCs w:val="28"/>
    </w:rPr>
  </w:style>
  <w:style w:type="paragraph" w:customStyle="1" w:styleId="38">
    <w:name w:val="TOC 标题1"/>
    <w:basedOn w:val="2"/>
    <w:next w:val="1"/>
    <w:unhideWhenUsed/>
    <w:qFormat/>
    <w:uiPriority w:val="39"/>
    <w:pPr>
      <w:keepNext/>
      <w:keepLines/>
      <w:widowControl/>
      <w:spacing w:before="240" w:line="259" w:lineRule="auto"/>
      <w:ind w:left="0"/>
      <w:outlineLvl w:val="9"/>
    </w:pPr>
    <w:rPr>
      <w:rFonts w:asciiTheme="majorHAnsi" w:hAnsiTheme="majorHAnsi" w:eastAsiaTheme="majorEastAsia" w:cstheme="majorBidi"/>
      <w:color w:val="376092" w:themeColor="accent1" w:themeShade="BF"/>
      <w:kern w:val="0"/>
      <w:sz w:val="32"/>
      <w:szCs w:val="32"/>
    </w:rPr>
  </w:style>
  <w:style w:type="character" w:customStyle="1" w:styleId="39">
    <w:name w:val="日期 字符"/>
    <w:basedOn w:val="29"/>
    <w:link w:val="17"/>
    <w:semiHidden/>
    <w:qFormat/>
    <w:uiPriority w:val="99"/>
  </w:style>
  <w:style w:type="paragraph" w:customStyle="1" w:styleId="40">
    <w:name w:val="编制日期"/>
    <w:basedOn w:val="1"/>
    <w:qFormat/>
    <w:uiPriority w:val="0"/>
    <w:pPr>
      <w:adjustRightInd w:val="0"/>
      <w:snapToGrid w:val="0"/>
      <w:spacing w:line="312" w:lineRule="auto"/>
      <w:jc w:val="center"/>
      <w:textAlignment w:val="baseline"/>
    </w:pPr>
    <w:rPr>
      <w:rFonts w:ascii="宋体" w:hAnsi="Times New Roman" w:eastAsia="宋体" w:cs="Times New Roman"/>
      <w:kern w:val="0"/>
      <w:sz w:val="24"/>
      <w:szCs w:val="20"/>
    </w:rPr>
  </w:style>
  <w:style w:type="paragraph" w:customStyle="1" w:styleId="41">
    <w:name w:val="1级标题"/>
    <w:basedOn w:val="3"/>
    <w:link w:val="64"/>
    <w:qFormat/>
    <w:uiPriority w:val="0"/>
    <w:pPr>
      <w:numPr>
        <w:ilvl w:val="0"/>
        <w:numId w:val="1"/>
      </w:numPr>
      <w:spacing w:line="420" w:lineRule="exact"/>
      <w:ind w:firstLineChars="0"/>
      <w:jc w:val="left"/>
      <w:outlineLvl w:val="0"/>
    </w:pPr>
    <w:rPr>
      <w:rFonts w:ascii="黑体" w:hAnsi="黑体" w:eastAsia="黑体" w:cs="Times New Roman"/>
      <w:sz w:val="28"/>
      <w:szCs w:val="28"/>
    </w:rPr>
  </w:style>
  <w:style w:type="paragraph" w:customStyle="1" w:styleId="42">
    <w:name w:val="标准文件_章标题"/>
    <w:next w:val="1"/>
    <w:qFormat/>
    <w:locked/>
    <w:uiPriority w:val="0"/>
    <w:pPr>
      <w:numPr>
        <w:ilvl w:val="1"/>
        <w:numId w:val="2"/>
      </w:numPr>
      <w:tabs>
        <w:tab w:val="left" w:pos="426"/>
      </w:tabs>
      <w:spacing w:before="120" w:beforeLines="50" w:after="120" w:afterLines="50"/>
      <w:ind w:right="-105" w:rightChars="-50"/>
      <w:outlineLvl w:val="1"/>
    </w:pPr>
    <w:rPr>
      <w:rFonts w:ascii="黑体" w:hAnsi="Times New Roman" w:eastAsia="黑体" w:cs="Times New Roman"/>
      <w:sz w:val="21"/>
      <w:szCs w:val="21"/>
      <w:lang w:val="en-US" w:eastAsia="zh-CN" w:bidi="ar-SA"/>
    </w:rPr>
  </w:style>
  <w:style w:type="paragraph" w:customStyle="1" w:styleId="43">
    <w:name w:val="标准文件_一级条标题"/>
    <w:basedOn w:val="42"/>
    <w:next w:val="1"/>
    <w:link w:val="44"/>
    <w:qFormat/>
    <w:uiPriority w:val="0"/>
    <w:pPr>
      <w:numPr>
        <w:ilvl w:val="2"/>
      </w:numPr>
      <w:spacing w:before="0" w:beforeLines="0" w:after="0" w:afterLines="0"/>
      <w:outlineLvl w:val="2"/>
    </w:pPr>
    <w:rPr>
      <w:spacing w:val="2"/>
      <w:lang w:val="zh-CN"/>
    </w:rPr>
  </w:style>
  <w:style w:type="character" w:customStyle="1" w:styleId="44">
    <w:name w:val="标准文件_一级条标题 Char"/>
    <w:link w:val="43"/>
    <w:qFormat/>
    <w:locked/>
    <w:uiPriority w:val="0"/>
    <w:rPr>
      <w:rFonts w:ascii="黑体" w:eastAsia="黑体"/>
      <w:spacing w:val="2"/>
      <w:sz w:val="21"/>
      <w:szCs w:val="21"/>
      <w:lang w:val="zh-CN"/>
    </w:rPr>
  </w:style>
  <w:style w:type="paragraph" w:customStyle="1" w:styleId="45">
    <w:name w:val="标准文件_二级条标题"/>
    <w:basedOn w:val="43"/>
    <w:next w:val="1"/>
    <w:qFormat/>
    <w:locked/>
    <w:uiPriority w:val="0"/>
    <w:pPr>
      <w:numPr>
        <w:ilvl w:val="3"/>
      </w:numPr>
      <w:outlineLvl w:val="3"/>
    </w:pPr>
  </w:style>
  <w:style w:type="paragraph" w:customStyle="1" w:styleId="46">
    <w:name w:val="标准文件_三级条标题"/>
    <w:basedOn w:val="45"/>
    <w:next w:val="1"/>
    <w:qFormat/>
    <w:locked/>
    <w:uiPriority w:val="0"/>
    <w:pPr>
      <w:numPr>
        <w:ilvl w:val="4"/>
      </w:numPr>
      <w:outlineLvl w:val="4"/>
    </w:pPr>
    <w:rPr>
      <w:rFonts w:cs="宋体"/>
    </w:rPr>
  </w:style>
  <w:style w:type="paragraph" w:customStyle="1" w:styleId="47">
    <w:name w:val="标准文件_四级条标题"/>
    <w:basedOn w:val="46"/>
    <w:next w:val="1"/>
    <w:qFormat/>
    <w:locked/>
    <w:uiPriority w:val="0"/>
    <w:pPr>
      <w:numPr>
        <w:ilvl w:val="5"/>
      </w:numPr>
      <w:outlineLvl w:val="9"/>
    </w:pPr>
  </w:style>
  <w:style w:type="paragraph" w:customStyle="1" w:styleId="48">
    <w:name w:val="标准文件_五级条标题"/>
    <w:basedOn w:val="47"/>
    <w:next w:val="1"/>
    <w:qFormat/>
    <w:locked/>
    <w:uiPriority w:val="0"/>
    <w:pPr>
      <w:numPr>
        <w:ilvl w:val="6"/>
      </w:numPr>
      <w:outlineLvl w:val="6"/>
    </w:pPr>
  </w:style>
  <w:style w:type="paragraph" w:customStyle="1" w:styleId="49">
    <w:name w:val="标准文件_段落"/>
    <w:basedOn w:val="1"/>
    <w:link w:val="50"/>
    <w:qFormat/>
    <w:locked/>
    <w:uiPriority w:val="0"/>
    <w:pPr>
      <w:adjustRightInd w:val="0"/>
      <w:spacing w:line="316" w:lineRule="exact"/>
      <w:ind w:firstLine="428" w:firstLineChars="200"/>
      <w:jc w:val="left"/>
    </w:pPr>
    <w:rPr>
      <w:rFonts w:ascii="宋体" w:hAnsi="Times New Roman" w:eastAsia="宋体" w:cs="Times New Roman"/>
      <w:spacing w:val="2"/>
      <w:kern w:val="0"/>
      <w:szCs w:val="21"/>
      <w:lang w:val="zh-CN"/>
    </w:rPr>
  </w:style>
  <w:style w:type="character" w:customStyle="1" w:styleId="50">
    <w:name w:val="标准文件_段落 Char"/>
    <w:link w:val="49"/>
    <w:qFormat/>
    <w:uiPriority w:val="0"/>
    <w:rPr>
      <w:rFonts w:ascii="宋体" w:hAnsi="Times New Roman" w:eastAsia="宋体" w:cs="Times New Roman"/>
      <w:spacing w:val="2"/>
      <w:kern w:val="0"/>
      <w:szCs w:val="21"/>
      <w:lang w:val="zh-CN" w:eastAsia="zh-CN"/>
    </w:rPr>
  </w:style>
  <w:style w:type="paragraph" w:customStyle="1" w:styleId="51">
    <w:name w:val="标准文件_参考文献"/>
    <w:basedOn w:val="49"/>
    <w:link w:val="52"/>
    <w:qFormat/>
    <w:uiPriority w:val="0"/>
    <w:pPr>
      <w:numPr>
        <w:ilvl w:val="1"/>
        <w:numId w:val="3"/>
      </w:numPr>
      <w:tabs>
        <w:tab w:val="left" w:pos="851"/>
      </w:tabs>
      <w:ind w:right="-108" w:firstLine="0" w:firstLineChars="0"/>
    </w:pPr>
  </w:style>
  <w:style w:type="character" w:customStyle="1" w:styleId="52">
    <w:name w:val="标准文件_参考文献 Char"/>
    <w:basedOn w:val="50"/>
    <w:link w:val="51"/>
    <w:qFormat/>
    <w:uiPriority w:val="0"/>
    <w:rPr>
      <w:rFonts w:ascii="宋体" w:hAnsi="Times New Roman" w:eastAsia="宋体" w:cs="Times New Roman"/>
      <w:spacing w:val="2"/>
      <w:kern w:val="0"/>
      <w:sz w:val="21"/>
      <w:szCs w:val="21"/>
      <w:lang w:val="zh-CN" w:eastAsia="zh-CN"/>
    </w:rPr>
  </w:style>
  <w:style w:type="character" w:customStyle="1" w:styleId="53">
    <w:name w:val="标题 2 字符"/>
    <w:basedOn w:val="29"/>
    <w:link w:val="4"/>
    <w:qFormat/>
    <w:uiPriority w:val="9"/>
    <w:rPr>
      <w:rFonts w:asciiTheme="majorHAnsi" w:hAnsiTheme="majorHAnsi" w:eastAsiaTheme="majorEastAsia" w:cstheme="majorBidi"/>
      <w:b/>
      <w:bCs/>
      <w:kern w:val="2"/>
      <w:sz w:val="32"/>
      <w:szCs w:val="32"/>
    </w:rPr>
  </w:style>
  <w:style w:type="character" w:customStyle="1" w:styleId="54">
    <w:name w:val="标题 3 字符"/>
    <w:basedOn w:val="29"/>
    <w:link w:val="5"/>
    <w:uiPriority w:val="9"/>
    <w:rPr>
      <w:b/>
      <w:bCs/>
      <w:kern w:val="2"/>
      <w:sz w:val="32"/>
      <w:szCs w:val="32"/>
    </w:rPr>
  </w:style>
  <w:style w:type="character" w:customStyle="1" w:styleId="55">
    <w:name w:val="标题 4 字符"/>
    <w:basedOn w:val="29"/>
    <w:link w:val="6"/>
    <w:qFormat/>
    <w:uiPriority w:val="9"/>
    <w:rPr>
      <w:rFonts w:ascii="Cambria" w:hAnsi="Cambria" w:eastAsia="宋体" w:cs="宋体"/>
      <w:b/>
      <w:bCs/>
      <w:kern w:val="2"/>
      <w:sz w:val="28"/>
      <w:szCs w:val="28"/>
    </w:rPr>
  </w:style>
  <w:style w:type="character" w:customStyle="1" w:styleId="56">
    <w:name w:val="标题 5 字符"/>
    <w:basedOn w:val="29"/>
    <w:link w:val="7"/>
    <w:semiHidden/>
    <w:qFormat/>
    <w:uiPriority w:val="9"/>
    <w:rPr>
      <w:rFonts w:ascii="Calibri" w:hAnsi="Calibri" w:eastAsia="宋体" w:cs="宋体"/>
      <w:b/>
      <w:bCs/>
      <w:kern w:val="2"/>
      <w:sz w:val="28"/>
      <w:szCs w:val="28"/>
    </w:rPr>
  </w:style>
  <w:style w:type="character" w:customStyle="1" w:styleId="57">
    <w:name w:val="标题 6 字符"/>
    <w:basedOn w:val="29"/>
    <w:link w:val="8"/>
    <w:semiHidden/>
    <w:qFormat/>
    <w:uiPriority w:val="9"/>
    <w:rPr>
      <w:rFonts w:ascii="Cambria" w:hAnsi="Cambria" w:eastAsia="宋体" w:cs="宋体"/>
      <w:b/>
      <w:bCs/>
      <w:kern w:val="2"/>
      <w:sz w:val="24"/>
      <w:szCs w:val="24"/>
    </w:rPr>
  </w:style>
  <w:style w:type="character" w:customStyle="1" w:styleId="58">
    <w:name w:val="标题 7 字符"/>
    <w:basedOn w:val="29"/>
    <w:link w:val="9"/>
    <w:qFormat/>
    <w:uiPriority w:val="9"/>
    <w:rPr>
      <w:rFonts w:ascii="Calibri" w:hAnsi="Calibri" w:eastAsia="宋体" w:cs="宋体"/>
      <w:b/>
      <w:bCs/>
      <w:kern w:val="2"/>
      <w:sz w:val="24"/>
      <w:szCs w:val="24"/>
    </w:rPr>
  </w:style>
  <w:style w:type="character" w:customStyle="1" w:styleId="59">
    <w:name w:val="标题 8 字符"/>
    <w:basedOn w:val="29"/>
    <w:link w:val="10"/>
    <w:uiPriority w:val="9"/>
    <w:rPr>
      <w:rFonts w:ascii="Cambria" w:hAnsi="Cambria" w:eastAsia="宋体" w:cs="宋体"/>
      <w:kern w:val="2"/>
      <w:sz w:val="24"/>
      <w:szCs w:val="24"/>
    </w:rPr>
  </w:style>
  <w:style w:type="character" w:customStyle="1" w:styleId="60">
    <w:name w:val="标题 9 字符"/>
    <w:basedOn w:val="29"/>
    <w:link w:val="11"/>
    <w:qFormat/>
    <w:uiPriority w:val="9"/>
    <w:rPr>
      <w:rFonts w:ascii="Cambria" w:hAnsi="Cambria" w:eastAsia="宋体" w:cs="宋体"/>
      <w:kern w:val="2"/>
      <w:sz w:val="21"/>
      <w:szCs w:val="21"/>
    </w:rPr>
  </w:style>
  <w:style w:type="paragraph" w:customStyle="1" w:styleId="61">
    <w:name w:val="1.0"/>
    <w:basedOn w:val="41"/>
    <w:link w:val="65"/>
    <w:qFormat/>
    <w:uiPriority w:val="0"/>
    <w:rPr>
      <w:rFonts w:ascii="Times New Roman" w:hAnsi="Times New Roman"/>
    </w:rPr>
  </w:style>
  <w:style w:type="paragraph" w:customStyle="1" w:styleId="62">
    <w:name w:val="1.1"/>
    <w:basedOn w:val="3"/>
    <w:link w:val="67"/>
    <w:qFormat/>
    <w:uiPriority w:val="0"/>
    <w:pPr>
      <w:numPr>
        <w:ilvl w:val="1"/>
        <w:numId w:val="1"/>
      </w:numPr>
      <w:spacing w:line="420" w:lineRule="exact"/>
      <w:ind w:firstLineChars="0"/>
      <w:jc w:val="left"/>
      <w:outlineLvl w:val="1"/>
    </w:pPr>
    <w:rPr>
      <w:rFonts w:ascii="Times New Roman" w:hAnsi="Times New Roman" w:eastAsia="黑体"/>
      <w:sz w:val="28"/>
      <w:szCs w:val="28"/>
    </w:rPr>
  </w:style>
  <w:style w:type="character" w:customStyle="1" w:styleId="63">
    <w:name w:val="列表段落 字符"/>
    <w:basedOn w:val="29"/>
    <w:link w:val="3"/>
    <w:qFormat/>
    <w:uiPriority w:val="34"/>
    <w:rPr>
      <w:kern w:val="2"/>
      <w:sz w:val="21"/>
      <w:szCs w:val="22"/>
    </w:rPr>
  </w:style>
  <w:style w:type="character" w:customStyle="1" w:styleId="64">
    <w:name w:val="1级标题 字符"/>
    <w:basedOn w:val="63"/>
    <w:link w:val="41"/>
    <w:qFormat/>
    <w:uiPriority w:val="0"/>
    <w:rPr>
      <w:rFonts w:ascii="黑体" w:hAnsi="黑体" w:eastAsia="黑体"/>
      <w:kern w:val="2"/>
      <w:sz w:val="28"/>
      <w:szCs w:val="28"/>
    </w:rPr>
  </w:style>
  <w:style w:type="character" w:customStyle="1" w:styleId="65">
    <w:name w:val="1.0 字符"/>
    <w:basedOn w:val="64"/>
    <w:link w:val="61"/>
    <w:qFormat/>
    <w:uiPriority w:val="0"/>
    <w:rPr>
      <w:rFonts w:ascii="黑体" w:hAnsi="黑体" w:eastAsia="黑体"/>
      <w:kern w:val="2"/>
      <w:sz w:val="28"/>
      <w:szCs w:val="28"/>
    </w:rPr>
  </w:style>
  <w:style w:type="paragraph" w:customStyle="1" w:styleId="66">
    <w:name w:val="1.1.1"/>
    <w:basedOn w:val="62"/>
    <w:link w:val="69"/>
    <w:qFormat/>
    <w:uiPriority w:val="0"/>
    <w:pPr>
      <w:numPr>
        <w:ilvl w:val="2"/>
      </w:numPr>
      <w:outlineLvl w:val="2"/>
    </w:pPr>
  </w:style>
  <w:style w:type="character" w:customStyle="1" w:styleId="67">
    <w:name w:val="1.1 字符"/>
    <w:basedOn w:val="63"/>
    <w:link w:val="62"/>
    <w:qFormat/>
    <w:uiPriority w:val="0"/>
    <w:rPr>
      <w:rFonts w:eastAsia="黑体" w:cstheme="minorBidi"/>
      <w:kern w:val="2"/>
      <w:sz w:val="28"/>
      <w:szCs w:val="28"/>
    </w:rPr>
  </w:style>
  <w:style w:type="paragraph" w:customStyle="1" w:styleId="68">
    <w:name w:val="正文内容"/>
    <w:basedOn w:val="1"/>
    <w:link w:val="71"/>
    <w:qFormat/>
    <w:uiPriority w:val="0"/>
    <w:pPr>
      <w:spacing w:line="420" w:lineRule="exact"/>
      <w:ind w:firstLine="480" w:firstLineChars="200"/>
    </w:pPr>
    <w:rPr>
      <w:rFonts w:ascii="Times New Roman" w:hAnsi="Times New Roman"/>
      <w:sz w:val="24"/>
      <w:szCs w:val="24"/>
    </w:rPr>
  </w:style>
  <w:style w:type="character" w:customStyle="1" w:styleId="69">
    <w:name w:val="1.1.1 字符"/>
    <w:basedOn w:val="63"/>
    <w:link w:val="66"/>
    <w:qFormat/>
    <w:uiPriority w:val="0"/>
    <w:rPr>
      <w:rFonts w:eastAsia="黑体" w:cstheme="minorBidi"/>
      <w:kern w:val="2"/>
      <w:sz w:val="28"/>
      <w:szCs w:val="28"/>
    </w:rPr>
  </w:style>
  <w:style w:type="paragraph" w:customStyle="1" w:styleId="70">
    <w:name w:val="1）序号"/>
    <w:next w:val="1"/>
    <w:link w:val="72"/>
    <w:qFormat/>
    <w:uiPriority w:val="0"/>
    <w:pPr>
      <w:numPr>
        <w:ilvl w:val="0"/>
        <w:numId w:val="4"/>
      </w:numPr>
      <w:ind w:firstLine="200" w:firstLineChars="200"/>
      <w:contextualSpacing/>
    </w:pPr>
    <w:rPr>
      <w:rFonts w:asciiTheme="minorEastAsia" w:hAnsiTheme="minorEastAsia" w:eastAsiaTheme="minorEastAsia" w:cstheme="minorBidi"/>
      <w:kern w:val="2"/>
      <w:sz w:val="28"/>
      <w:szCs w:val="24"/>
      <w:lang w:val="en-US" w:eastAsia="zh-CN" w:bidi="ar-SA"/>
    </w:rPr>
  </w:style>
  <w:style w:type="character" w:customStyle="1" w:styleId="71">
    <w:name w:val="正文内容 字符"/>
    <w:basedOn w:val="29"/>
    <w:link w:val="68"/>
    <w:qFormat/>
    <w:uiPriority w:val="0"/>
    <w:rPr>
      <w:rFonts w:ascii="Times New Roman" w:hAnsi="Times New Roman"/>
      <w:kern w:val="2"/>
      <w:sz w:val="24"/>
      <w:szCs w:val="24"/>
    </w:rPr>
  </w:style>
  <w:style w:type="character" w:customStyle="1" w:styleId="72">
    <w:name w:val="1）序号 字符"/>
    <w:basedOn w:val="29"/>
    <w:link w:val="70"/>
    <w:qFormat/>
    <w:uiPriority w:val="0"/>
    <w:rPr>
      <w:rFonts w:asciiTheme="minorEastAsia" w:hAnsiTheme="minorEastAsia" w:eastAsiaTheme="minorEastAsia" w:cstheme="minorBidi"/>
      <w:kern w:val="2"/>
      <w:sz w:val="28"/>
      <w:szCs w:val="24"/>
    </w:rPr>
  </w:style>
  <w:style w:type="paragraph" w:customStyle="1" w:styleId="73">
    <w:name w:val="列出段落1"/>
    <w:basedOn w:val="1"/>
    <w:qFormat/>
    <w:uiPriority w:val="34"/>
    <w:pPr>
      <w:numPr>
        <w:ilvl w:val="1"/>
        <w:numId w:val="5"/>
      </w:numPr>
      <w:spacing w:line="420" w:lineRule="exact"/>
      <w:ind w:firstLine="0"/>
    </w:pPr>
    <w:rPr>
      <w:rFonts w:ascii="Times New Roman" w:hAnsi="Times New Roman" w:eastAsia="宋体"/>
      <w:sz w:val="24"/>
      <w:szCs w:val="28"/>
    </w:rPr>
  </w:style>
  <w:style w:type="paragraph" w:customStyle="1" w:styleId="74">
    <w:name w:val="样式 1"/>
    <w:basedOn w:val="73"/>
    <w:link w:val="79"/>
    <w:qFormat/>
    <w:uiPriority w:val="0"/>
    <w:pPr>
      <w:numPr>
        <w:ilvl w:val="0"/>
      </w:numPr>
      <w:outlineLvl w:val="0"/>
    </w:pPr>
    <w:rPr>
      <w:rFonts w:eastAsia="黑体"/>
      <w:sz w:val="28"/>
    </w:rPr>
  </w:style>
  <w:style w:type="paragraph" w:customStyle="1" w:styleId="75">
    <w:name w:val="样式 1.1.1"/>
    <w:basedOn w:val="1"/>
    <w:link w:val="78"/>
    <w:qFormat/>
    <w:uiPriority w:val="0"/>
    <w:pPr>
      <w:numPr>
        <w:ilvl w:val="2"/>
        <w:numId w:val="5"/>
      </w:numPr>
      <w:spacing w:line="420" w:lineRule="exact"/>
      <w:outlineLvl w:val="2"/>
    </w:pPr>
    <w:rPr>
      <w:rFonts w:ascii="Times New Roman" w:hAnsi="Times New Roman" w:eastAsia="黑体"/>
      <w:color w:val="000000" w:themeColor="text1"/>
      <w:sz w:val="28"/>
      <w:szCs w:val="28"/>
      <w14:textFill>
        <w14:solidFill>
          <w14:schemeClr w14:val="tx1"/>
        </w14:solidFill>
      </w14:textFill>
    </w:rPr>
  </w:style>
  <w:style w:type="paragraph" w:customStyle="1" w:styleId="76">
    <w:name w:val="样式 1.1.1.1"/>
    <w:basedOn w:val="75"/>
    <w:qFormat/>
    <w:uiPriority w:val="0"/>
    <w:pPr>
      <w:numPr>
        <w:ilvl w:val="3"/>
      </w:numPr>
      <w:ind w:left="709" w:hanging="709"/>
      <w:outlineLvl w:val="3"/>
    </w:pPr>
  </w:style>
  <w:style w:type="paragraph" w:customStyle="1" w:styleId="77">
    <w:name w:val="技术文件标题5"/>
    <w:basedOn w:val="7"/>
    <w:next w:val="1"/>
    <w:qFormat/>
    <w:uiPriority w:val="0"/>
    <w:pPr>
      <w:keepNext w:val="0"/>
      <w:numPr>
        <w:ilvl w:val="4"/>
        <w:numId w:val="5"/>
      </w:numPr>
      <w:tabs>
        <w:tab w:val="left" w:pos="0"/>
        <w:tab w:val="left" w:pos="1077"/>
        <w:tab w:val="left" w:pos="2100"/>
      </w:tabs>
      <w:adjustRightInd w:val="0"/>
      <w:snapToGrid w:val="0"/>
      <w:spacing w:before="0" w:after="0" w:line="240" w:lineRule="auto"/>
      <w:jc w:val="left"/>
      <w:textAlignment w:val="baseline"/>
    </w:pPr>
    <w:rPr>
      <w:rFonts w:ascii="Times New Roman" w:hAnsi="Times New Roman" w:eastAsia="黑体" w:cs="Times New Roman"/>
      <w:b w:val="0"/>
      <w:bCs w:val="0"/>
      <w:kern w:val="0"/>
    </w:rPr>
  </w:style>
  <w:style w:type="character" w:customStyle="1" w:styleId="78">
    <w:name w:val="样式 1.1.1 Char"/>
    <w:basedOn w:val="29"/>
    <w:link w:val="75"/>
    <w:qFormat/>
    <w:uiPriority w:val="0"/>
    <w:rPr>
      <w:rFonts w:eastAsia="黑体" w:cstheme="minorBidi"/>
      <w:color w:val="000000" w:themeColor="text1"/>
      <w:kern w:val="2"/>
      <w:sz w:val="28"/>
      <w:szCs w:val="28"/>
      <w14:textFill>
        <w14:solidFill>
          <w14:schemeClr w14:val="tx1"/>
        </w14:solidFill>
      </w14:textFill>
    </w:rPr>
  </w:style>
  <w:style w:type="character" w:customStyle="1" w:styleId="79">
    <w:name w:val="样式 1 Char"/>
    <w:basedOn w:val="29"/>
    <w:link w:val="74"/>
    <w:qFormat/>
    <w:uiPriority w:val="0"/>
    <w:rPr>
      <w:rFonts w:eastAsia="黑体" w:cstheme="minorBidi"/>
      <w:kern w:val="2"/>
      <w:sz w:val="28"/>
      <w:szCs w:val="28"/>
    </w:rPr>
  </w:style>
  <w:style w:type="paragraph" w:customStyle="1" w:styleId="80">
    <w:name w:val="样式 1.1"/>
    <w:basedOn w:val="73"/>
    <w:link w:val="81"/>
    <w:qFormat/>
    <w:uiPriority w:val="0"/>
    <w:pPr>
      <w:numPr>
        <w:ilvl w:val="0"/>
        <w:numId w:val="0"/>
      </w:numPr>
      <w:ind w:left="992" w:hanging="567"/>
      <w:outlineLvl w:val="1"/>
    </w:pPr>
    <w:rPr>
      <w:rFonts w:eastAsia="黑体"/>
      <w:sz w:val="28"/>
    </w:rPr>
  </w:style>
  <w:style w:type="character" w:customStyle="1" w:styleId="81">
    <w:name w:val="样式 1.1 Char"/>
    <w:basedOn w:val="29"/>
    <w:link w:val="80"/>
    <w:qFormat/>
    <w:uiPriority w:val="0"/>
    <w:rPr>
      <w:rFonts w:ascii="Times New Roman" w:hAnsi="Times New Roman" w:eastAsia="黑体"/>
      <w:kern w:val="2"/>
      <w:sz w:val="28"/>
      <w:szCs w:val="28"/>
    </w:rPr>
  </w:style>
  <w:style w:type="character" w:customStyle="1" w:styleId="82">
    <w:name w:val="未处理的提及1"/>
    <w:basedOn w:val="29"/>
    <w:semiHidden/>
    <w:unhideWhenUsed/>
    <w:qFormat/>
    <w:uiPriority w:val="99"/>
    <w:rPr>
      <w:color w:val="605E5C"/>
      <w:shd w:val="clear" w:color="auto" w:fill="E1DFDD"/>
    </w:rPr>
  </w:style>
  <w:style w:type="paragraph" w:customStyle="1" w:styleId="83">
    <w:name w:val="附录"/>
    <w:basedOn w:val="68"/>
    <w:link w:val="84"/>
    <w:qFormat/>
    <w:uiPriority w:val="0"/>
    <w:pPr>
      <w:ind w:firstLine="482"/>
      <w:jc w:val="center"/>
      <w:outlineLvl w:val="0"/>
    </w:pPr>
    <w:rPr>
      <w:rFonts w:asciiTheme="minorEastAsia" w:hAnsiTheme="minorEastAsia"/>
      <w:b/>
      <w:bCs/>
    </w:rPr>
  </w:style>
  <w:style w:type="character" w:customStyle="1" w:styleId="84">
    <w:name w:val="附录 字符"/>
    <w:basedOn w:val="71"/>
    <w:link w:val="83"/>
    <w:qFormat/>
    <w:uiPriority w:val="0"/>
    <w:rPr>
      <w:rFonts w:asciiTheme="minorEastAsia" w:hAnsiTheme="minorEastAsia"/>
      <w:b/>
      <w:bCs/>
      <w:kern w:val="2"/>
      <w:sz w:val="24"/>
      <w:szCs w:val="24"/>
    </w:rPr>
  </w:style>
  <w:style w:type="paragraph" w:customStyle="1" w:styleId="85">
    <w:name w:val="正文1"/>
    <w:basedOn w:val="1"/>
    <w:qFormat/>
    <w:uiPriority w:val="0"/>
    <w:pPr>
      <w:spacing w:line="360" w:lineRule="auto"/>
      <w:ind w:firstLine="560"/>
    </w:pPr>
    <w:rPr>
      <w:kern w:val="0"/>
      <w:sz w:val="28"/>
      <w:szCs w:val="28"/>
    </w:rPr>
  </w:style>
  <w:style w:type="paragraph" w:customStyle="1" w:styleId="86">
    <w:name w:val="T表格正文"/>
    <w:basedOn w:val="1"/>
    <w:link w:val="99"/>
    <w:qFormat/>
    <w:uiPriority w:val="0"/>
    <w:pPr>
      <w:spacing w:line="320" w:lineRule="exact"/>
      <w:jc w:val="center"/>
    </w:pPr>
    <w:rPr>
      <w:rFonts w:asciiTheme="minorEastAsia" w:hAnsiTheme="minorEastAsia"/>
    </w:rPr>
  </w:style>
  <w:style w:type="paragraph" w:customStyle="1" w:styleId="87">
    <w:name w:val="图片"/>
    <w:basedOn w:val="1"/>
    <w:link w:val="91"/>
    <w:qFormat/>
    <w:uiPriority w:val="0"/>
    <w:pPr>
      <w:spacing w:line="360" w:lineRule="auto"/>
      <w:jc w:val="center"/>
    </w:pPr>
  </w:style>
  <w:style w:type="paragraph" w:customStyle="1" w:styleId="88">
    <w:name w:val="图xx"/>
    <w:basedOn w:val="85"/>
    <w:qFormat/>
    <w:uiPriority w:val="0"/>
    <w:pPr>
      <w:ind w:firstLine="482"/>
      <w:jc w:val="center"/>
    </w:pPr>
    <w:rPr>
      <w:b/>
      <w:sz w:val="24"/>
    </w:rPr>
  </w:style>
  <w:style w:type="paragraph" w:customStyle="1" w:styleId="89">
    <w:name w:val="图片和表格标注"/>
    <w:basedOn w:val="85"/>
    <w:link w:val="90"/>
    <w:qFormat/>
    <w:uiPriority w:val="0"/>
    <w:pPr>
      <w:spacing w:line="240" w:lineRule="auto"/>
      <w:ind w:firstLine="482" w:firstLineChars="200"/>
      <w:jc w:val="center"/>
    </w:pPr>
    <w:rPr>
      <w:b/>
      <w:sz w:val="24"/>
    </w:rPr>
  </w:style>
  <w:style w:type="character" w:customStyle="1" w:styleId="90">
    <w:name w:val="图片和表格标注 字符"/>
    <w:basedOn w:val="29"/>
    <w:link w:val="89"/>
    <w:uiPriority w:val="0"/>
    <w:rPr>
      <w:rFonts w:asciiTheme="minorHAnsi" w:hAnsiTheme="minorHAnsi" w:eastAsiaTheme="minorEastAsia" w:cstheme="minorBidi"/>
      <w:b/>
      <w:sz w:val="24"/>
      <w:szCs w:val="28"/>
    </w:rPr>
  </w:style>
  <w:style w:type="character" w:customStyle="1" w:styleId="91">
    <w:name w:val="图片 字符"/>
    <w:basedOn w:val="29"/>
    <w:link w:val="87"/>
    <w:uiPriority w:val="0"/>
    <w:rPr>
      <w:rFonts w:asciiTheme="minorHAnsi" w:hAnsiTheme="minorHAnsi" w:eastAsiaTheme="minorEastAsia" w:cstheme="minorBidi"/>
      <w:kern w:val="2"/>
      <w:sz w:val="21"/>
      <w:szCs w:val="22"/>
    </w:rPr>
  </w:style>
  <w:style w:type="paragraph" w:customStyle="1" w:styleId="92">
    <w:name w:val="Revision"/>
    <w:hidden/>
    <w:unhideWhenUsed/>
    <w:uiPriority w:val="99"/>
    <w:rPr>
      <w:rFonts w:asciiTheme="minorHAnsi" w:hAnsiTheme="minorHAnsi" w:eastAsiaTheme="minorEastAsia" w:cstheme="minorBidi"/>
      <w:kern w:val="2"/>
      <w:sz w:val="21"/>
      <w:szCs w:val="22"/>
      <w:lang w:val="en-US" w:eastAsia="zh-CN" w:bidi="ar-SA"/>
    </w:rPr>
  </w:style>
  <w:style w:type="paragraph" w:customStyle="1" w:styleId="93">
    <w:name w:val="一.标题"/>
    <w:basedOn w:val="2"/>
    <w:link w:val="94"/>
    <w:qFormat/>
    <w:uiPriority w:val="0"/>
    <w:pPr>
      <w:numPr>
        <w:ilvl w:val="0"/>
        <w:numId w:val="6"/>
      </w:numPr>
    </w:pPr>
  </w:style>
  <w:style w:type="character" w:customStyle="1" w:styleId="94">
    <w:name w:val="一.标题 字符"/>
    <w:basedOn w:val="37"/>
    <w:link w:val="93"/>
    <w:qFormat/>
    <w:uiPriority w:val="0"/>
    <w:rPr>
      <w:rFonts w:ascii="Times New Roman" w:hAnsi="Times New Roman" w:eastAsia="黑体" w:cs="Times New Roman"/>
      <w:kern w:val="2"/>
      <w:sz w:val="28"/>
      <w:szCs w:val="28"/>
    </w:rPr>
  </w:style>
  <w:style w:type="paragraph" w:customStyle="1" w:styleId="95">
    <w:name w:val="标题3.0"/>
    <w:basedOn w:val="1"/>
    <w:link w:val="96"/>
    <w:qFormat/>
    <w:uiPriority w:val="0"/>
    <w:pPr>
      <w:keepNext/>
      <w:keepLines/>
      <w:spacing w:line="360" w:lineRule="auto"/>
      <w:ind w:firstLine="452" w:firstLineChars="200"/>
      <w:jc w:val="left"/>
      <w:outlineLvl w:val="2"/>
    </w:pPr>
    <w:rPr>
      <w:rFonts w:asciiTheme="majorEastAsia" w:hAnsiTheme="majorEastAsia" w:eastAsiaTheme="majorEastAsia"/>
      <w:b/>
      <w:bCs/>
      <w:kern w:val="0"/>
      <w:sz w:val="28"/>
      <w:szCs w:val="28"/>
    </w:rPr>
  </w:style>
  <w:style w:type="character" w:customStyle="1" w:styleId="96">
    <w:name w:val="标题3.0 字符"/>
    <w:basedOn w:val="29"/>
    <w:link w:val="95"/>
    <w:uiPriority w:val="0"/>
    <w:rPr>
      <w:rFonts w:asciiTheme="majorEastAsia" w:hAnsiTheme="majorEastAsia" w:eastAsiaTheme="majorEastAsia" w:cstheme="minorBidi"/>
      <w:b/>
      <w:bCs/>
      <w:sz w:val="28"/>
      <w:szCs w:val="28"/>
    </w:rPr>
  </w:style>
  <w:style w:type="paragraph" w:customStyle="1" w:styleId="97">
    <w:name w:val="5级别"/>
    <w:basedOn w:val="1"/>
    <w:uiPriority w:val="0"/>
    <w:pPr>
      <w:tabs>
        <w:tab w:val="left" w:pos="0"/>
      </w:tabs>
      <w:spacing w:line="480" w:lineRule="exact"/>
      <w:ind w:left="864" w:hanging="864"/>
      <w:jc w:val="left"/>
      <w:outlineLvl w:val="2"/>
    </w:pPr>
    <w:rPr>
      <w:rFonts w:asciiTheme="minorEastAsia" w:hAnsiTheme="minorEastAsia"/>
      <w:sz w:val="24"/>
      <w:szCs w:val="24"/>
      <w14:ligatures w14:val="standardContextual"/>
    </w:rPr>
  </w:style>
  <w:style w:type="character" w:customStyle="1" w:styleId="98">
    <w:name w:val="题注 字符"/>
    <w:link w:val="13"/>
    <w:qFormat/>
    <w:uiPriority w:val="35"/>
    <w:rPr>
      <w:rFonts w:eastAsia="黑体" w:asciiTheme="majorHAnsi" w:hAnsiTheme="majorHAnsi" w:cstheme="majorBidi"/>
      <w:kern w:val="2"/>
    </w:rPr>
  </w:style>
  <w:style w:type="character" w:customStyle="1" w:styleId="99">
    <w:name w:val="T表格正文 字符"/>
    <w:basedOn w:val="29"/>
    <w:link w:val="86"/>
    <w:uiPriority w:val="0"/>
    <w:rPr>
      <w:rFonts w:asciiTheme="minorEastAsia" w:hAnsiTheme="minorEastAsia" w:eastAsiaTheme="minorEastAsia" w:cstheme="minorBidi"/>
      <w:kern w:val="2"/>
      <w:sz w:val="21"/>
      <w:szCs w:val="22"/>
    </w:rPr>
  </w:style>
  <w:style w:type="paragraph" w:customStyle="1" w:styleId="100">
    <w:name w:val="图序6"/>
    <w:basedOn w:val="1"/>
    <w:next w:val="1"/>
    <w:link w:val="101"/>
    <w:uiPriority w:val="0"/>
    <w:pPr>
      <w:numPr>
        <w:ilvl w:val="0"/>
        <w:numId w:val="7"/>
      </w:numPr>
      <w:spacing w:line="360" w:lineRule="auto"/>
      <w:ind w:firstLine="0"/>
      <w:jc w:val="center"/>
    </w:pPr>
    <w:rPr>
      <w:bCs/>
      <w:kern w:val="0"/>
      <w:sz w:val="24"/>
      <w:szCs w:val="28"/>
    </w:rPr>
  </w:style>
  <w:style w:type="character" w:customStyle="1" w:styleId="101">
    <w:name w:val="图序6 字符"/>
    <w:link w:val="100"/>
    <w:qFormat/>
    <w:uiPriority w:val="0"/>
    <w:rPr>
      <w:rFonts w:asciiTheme="minorHAnsi" w:hAnsiTheme="minorHAnsi" w:eastAsiaTheme="minorEastAsia" w:cstheme="minorBidi"/>
      <w:bCs/>
      <w:sz w:val="24"/>
      <w:szCs w:val="28"/>
    </w:rPr>
  </w:style>
  <w:style w:type="paragraph" w:customStyle="1" w:styleId="102">
    <w:name w:val="标题4"/>
    <w:basedOn w:val="1"/>
    <w:link w:val="103"/>
    <w:qFormat/>
    <w:uiPriority w:val="0"/>
    <w:pPr>
      <w:keepNext/>
      <w:keepLines/>
      <w:spacing w:line="360" w:lineRule="auto"/>
      <w:outlineLvl w:val="3"/>
    </w:pPr>
    <w:rPr>
      <w:b/>
      <w:bCs/>
      <w:kern w:val="0"/>
      <w:sz w:val="28"/>
      <w:szCs w:val="28"/>
    </w:rPr>
  </w:style>
  <w:style w:type="character" w:customStyle="1" w:styleId="103">
    <w:name w:val="标题4 字符"/>
    <w:basedOn w:val="29"/>
    <w:link w:val="102"/>
    <w:uiPriority w:val="0"/>
    <w:rPr>
      <w:rFonts w:asciiTheme="minorHAnsi" w:hAnsiTheme="minorHAnsi" w:eastAsiaTheme="minorEastAsia" w:cstheme="minorBidi"/>
      <w:b/>
      <w:bCs/>
      <w:sz w:val="28"/>
      <w:szCs w:val="28"/>
    </w:rPr>
  </w:style>
  <w:style w:type="paragraph" w:customStyle="1" w:styleId="104">
    <w:name w:val="图片1"/>
    <w:basedOn w:val="1"/>
    <w:link w:val="105"/>
    <w:uiPriority w:val="0"/>
    <w:pPr>
      <w:spacing w:line="360" w:lineRule="auto"/>
      <w:ind w:firstLine="420" w:firstLineChars="200"/>
      <w:jc w:val="center"/>
    </w:pPr>
    <w:rPr>
      <w:kern w:val="0"/>
      <w:sz w:val="28"/>
      <w:szCs w:val="28"/>
    </w:rPr>
  </w:style>
  <w:style w:type="character" w:customStyle="1" w:styleId="105">
    <w:name w:val="图片1 字符"/>
    <w:basedOn w:val="29"/>
    <w:link w:val="104"/>
    <w:uiPriority w:val="0"/>
    <w:rPr>
      <w:rFonts w:asciiTheme="minorHAnsi" w:hAnsiTheme="minorHAnsi" w:eastAsiaTheme="minorEastAsia" w:cstheme="minorBidi"/>
      <w:sz w:val="28"/>
      <w:szCs w:val="28"/>
    </w:rPr>
  </w:style>
  <w:style w:type="paragraph" w:customStyle="1" w:styleId="106">
    <w:name w:val="表格1"/>
    <w:basedOn w:val="86"/>
    <w:link w:val="108"/>
    <w:uiPriority w:val="0"/>
    <w:pPr>
      <w:ind w:firstLine="420" w:firstLineChars="200"/>
      <w:jc w:val="left"/>
    </w:pPr>
    <w:rPr>
      <w:sz w:val="18"/>
      <w:szCs w:val="24"/>
    </w:rPr>
  </w:style>
  <w:style w:type="paragraph" w:customStyle="1" w:styleId="107">
    <w:name w:val="表格2"/>
    <w:basedOn w:val="86"/>
    <w:link w:val="109"/>
    <w:uiPriority w:val="0"/>
    <w:pPr>
      <w:numPr>
        <w:ilvl w:val="0"/>
        <w:numId w:val="8"/>
      </w:numPr>
      <w:jc w:val="left"/>
    </w:pPr>
    <w:rPr>
      <w:sz w:val="18"/>
      <w:szCs w:val="24"/>
    </w:rPr>
  </w:style>
  <w:style w:type="character" w:customStyle="1" w:styleId="108">
    <w:name w:val="表格1 字符"/>
    <w:basedOn w:val="99"/>
    <w:link w:val="106"/>
    <w:uiPriority w:val="0"/>
    <w:rPr>
      <w:rFonts w:asciiTheme="minorEastAsia" w:hAnsiTheme="minorEastAsia" w:eastAsiaTheme="minorEastAsia" w:cstheme="minorBidi"/>
      <w:kern w:val="2"/>
      <w:sz w:val="18"/>
      <w:szCs w:val="24"/>
    </w:rPr>
  </w:style>
  <w:style w:type="character" w:customStyle="1" w:styleId="109">
    <w:name w:val="表格2 字符"/>
    <w:basedOn w:val="99"/>
    <w:link w:val="107"/>
    <w:uiPriority w:val="0"/>
    <w:rPr>
      <w:rFonts w:asciiTheme="minorEastAsia" w:hAnsiTheme="minorEastAsia" w:eastAsiaTheme="minorEastAsia" w:cstheme="minorBidi"/>
      <w:kern w:val="2"/>
      <w:sz w:val="18"/>
      <w:szCs w:val="24"/>
    </w:rPr>
  </w:style>
  <w:style w:type="paragraph" w:customStyle="1" w:styleId="110">
    <w:name w:val="标题5"/>
    <w:basedOn w:val="102"/>
    <w:link w:val="111"/>
    <w:qFormat/>
    <w:uiPriority w:val="0"/>
    <w:pPr>
      <w:outlineLvl w:val="4"/>
    </w:pPr>
  </w:style>
  <w:style w:type="character" w:customStyle="1" w:styleId="111">
    <w:name w:val="标题5 字符"/>
    <w:basedOn w:val="103"/>
    <w:link w:val="110"/>
    <w:uiPriority w:val="0"/>
    <w:rPr>
      <w:rFonts w:asciiTheme="minorHAnsi" w:hAnsiTheme="minorHAnsi" w:eastAsiaTheme="minorEastAsia" w:cstheme="minorBidi"/>
      <w:sz w:val="28"/>
      <w:szCs w:val="28"/>
    </w:rPr>
  </w:style>
  <w:style w:type="character" w:customStyle="1" w:styleId="112">
    <w:name w:val="Unresolved Mention"/>
    <w:basedOn w:val="2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2" Type="http://schemas.microsoft.com/office/2011/relationships/people" Target="people.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image" Target="media/image38.emf"/><Relationship Id="rId57" Type="http://schemas.openxmlformats.org/officeDocument/2006/relationships/oleObject" Target="embeddings/oleObject10.bin"/><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footer" Target="foot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emf"/><Relationship Id="rId40" Type="http://schemas.openxmlformats.org/officeDocument/2006/relationships/oleObject" Target="embeddings/oleObject9.bin"/><Relationship Id="rId4" Type="http://schemas.openxmlformats.org/officeDocument/2006/relationships/header" Target="header2.xml"/><Relationship Id="rId39" Type="http://schemas.openxmlformats.org/officeDocument/2006/relationships/image" Target="media/image21.emf"/><Relationship Id="rId38" Type="http://schemas.openxmlformats.org/officeDocument/2006/relationships/oleObject" Target="embeddings/oleObject8.bin"/><Relationship Id="rId37" Type="http://schemas.openxmlformats.org/officeDocument/2006/relationships/image" Target="media/image20.png"/><Relationship Id="rId36" Type="http://schemas.openxmlformats.org/officeDocument/2006/relationships/image" Target="media/image19.emf"/><Relationship Id="rId35" Type="http://schemas.openxmlformats.org/officeDocument/2006/relationships/oleObject" Target="embeddings/oleObject7.bin"/><Relationship Id="rId34" Type="http://schemas.openxmlformats.org/officeDocument/2006/relationships/image" Target="media/image18.emf"/><Relationship Id="rId33" Type="http://schemas.openxmlformats.org/officeDocument/2006/relationships/oleObject" Target="embeddings/oleObject6.bin"/><Relationship Id="rId32" Type="http://schemas.openxmlformats.org/officeDocument/2006/relationships/image" Target="media/image17.emf"/><Relationship Id="rId31" Type="http://schemas.openxmlformats.org/officeDocument/2006/relationships/oleObject" Target="embeddings/oleObject5.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emf"/><Relationship Id="rId26" Type="http://schemas.openxmlformats.org/officeDocument/2006/relationships/oleObject" Target="embeddings/oleObject4.bin"/><Relationship Id="rId25" Type="http://schemas.openxmlformats.org/officeDocument/2006/relationships/image" Target="media/image12.png"/><Relationship Id="rId24" Type="http://schemas.openxmlformats.org/officeDocument/2006/relationships/image" Target="media/image11.emf"/><Relationship Id="rId23" Type="http://schemas.openxmlformats.org/officeDocument/2006/relationships/oleObject" Target="embeddings/oleObject3.bin"/><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microsoft.com/office/2007/relationships/hdphoto" Target="media/image7.wdp"/><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emf"/><Relationship Id="rId15" Type="http://schemas.openxmlformats.org/officeDocument/2006/relationships/oleObject" Target="embeddings/oleObject2.bin"/><Relationship Id="rId14" Type="http://schemas.openxmlformats.org/officeDocument/2006/relationships/image" Target="media/image3.emf"/><Relationship Id="rId13" Type="http://schemas.openxmlformats.org/officeDocument/2006/relationships/oleObject" Target="embeddings/oleObject1.bin"/><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tyleName="APA" SelectedStyle="\APASixthEditionOfficeOnline.xsl" Version="6"/>
</file>

<file path=customXml/itemProps1.xml><?xml version="1.0" encoding="utf-8"?>
<ds:datastoreItem xmlns:ds="http://schemas.openxmlformats.org/officeDocument/2006/customXml" ds:itemID="{66D30112-5AE8-4317-AC44-7AD6D4C6DBAC}">
  <ds:schemaRefs/>
</ds:datastoreItem>
</file>

<file path=docProps/app.xml><?xml version="1.0" encoding="utf-8"?>
<Properties xmlns="http://schemas.openxmlformats.org/officeDocument/2006/extended-properties" xmlns:vt="http://schemas.openxmlformats.org/officeDocument/2006/docPropsVTypes">
  <Pages>34</Pages>
  <Words>1984</Words>
  <Characters>11311</Characters>
  <Lines>94</Lines>
  <Paragraphs>26</Paragraphs>
  <TotalTime>0</TotalTime>
  <ScaleCrop>false</ScaleCrop>
  <LinksUpToDate>false</LinksUpToDate>
  <CharactersWithSpaces>13269</CharactersWithSpaces>
  <Application>WPS Office WWO_feishu_20230531100529-62b4f7f279</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2021-08-14T06:43:00Z</dcterms:created>
  <dc:creator>user</dc:creator>
  <cp:lastModifiedBy>huo yadong</cp:lastModifiedBy>
  <cp:lastPrinted>2020-01-08T10:15:00Z</cp:lastPrinted>
  <dcterms:modified xsi:type="dcterms:W3CDTF">2024-07-05T20:16:14Z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C7745268D5A3456398F56BA86AAB3511</vt:lpwstr>
  </property>
</Properties>
</file>